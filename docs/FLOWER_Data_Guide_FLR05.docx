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400585" w14:textId="77777777" w:rsidR="00E12AF4" w:rsidRPr="00497AAF" w:rsidRDefault="001C46AF" w:rsidP="005B1C72">
      <w:pPr>
        <w:pStyle w:val="Title"/>
        <w:spacing w:after="0"/>
      </w:pPr>
      <w:r>
        <w:rPr>
          <w:sz w:val="60"/>
          <w:szCs w:val="60"/>
        </w:rPr>
        <w:t>FLOWER</w:t>
      </w:r>
      <w:r w:rsidR="007F481E" w:rsidRPr="00121343">
        <w:rPr>
          <w:sz w:val="60"/>
          <w:szCs w:val="60"/>
        </w:rPr>
        <w:t xml:space="preserve"> </w:t>
      </w:r>
      <w:r w:rsidR="00A700AC" w:rsidRPr="00121343">
        <w:rPr>
          <w:sz w:val="60"/>
          <w:szCs w:val="60"/>
        </w:rPr>
        <w:t>Data Guide</w:t>
      </w:r>
    </w:p>
    <w:p w14:paraId="5F207D95" w14:textId="77777777" w:rsidR="00E12AF4" w:rsidRPr="00121343" w:rsidRDefault="001C46AF" w:rsidP="00E00211">
      <w:pPr>
        <w:pStyle w:val="FrontMatterCoverAuthorName"/>
        <w:rPr>
          <w:sz w:val="48"/>
          <w:szCs w:val="48"/>
        </w:rPr>
      </w:pPr>
      <w:r>
        <w:rPr>
          <w:sz w:val="48"/>
          <w:szCs w:val="48"/>
        </w:rPr>
        <w:t>FLOWER</w:t>
      </w:r>
      <w:r w:rsidR="007F481E" w:rsidRPr="00121343">
        <w:rPr>
          <w:sz w:val="48"/>
          <w:szCs w:val="48"/>
        </w:rPr>
        <w:t xml:space="preserve"> </w:t>
      </w:r>
      <w:r w:rsidR="00610F6A" w:rsidRPr="00121343">
        <w:rPr>
          <w:sz w:val="48"/>
          <w:szCs w:val="48"/>
        </w:rPr>
        <w:t xml:space="preserve">Version </w:t>
      </w:r>
      <w:r w:rsidR="00663657" w:rsidRPr="00121343">
        <w:rPr>
          <w:sz w:val="48"/>
          <w:szCs w:val="48"/>
        </w:rPr>
        <w:fldChar w:fldCharType="begin"/>
      </w:r>
      <w:r w:rsidR="00663657" w:rsidRPr="00121343">
        <w:rPr>
          <w:sz w:val="48"/>
          <w:szCs w:val="48"/>
        </w:rPr>
        <w:instrText xml:space="preserve"> DOCPROPERTY  DataGuideVersion  \* MERGEFORMAT </w:instrText>
      </w:r>
      <w:r w:rsidR="00663657" w:rsidRPr="00121343">
        <w:rPr>
          <w:sz w:val="48"/>
          <w:szCs w:val="48"/>
        </w:rPr>
        <w:fldChar w:fldCharType="separate"/>
      </w:r>
      <w:r w:rsidR="00480259" w:rsidRPr="00121343">
        <w:rPr>
          <w:sz w:val="48"/>
          <w:szCs w:val="48"/>
        </w:rPr>
        <w:t>05</w:t>
      </w:r>
      <w:r w:rsidR="00663657" w:rsidRPr="00121343">
        <w:rPr>
          <w:sz w:val="48"/>
          <w:szCs w:val="48"/>
        </w:rPr>
        <w:fldChar w:fldCharType="end"/>
      </w:r>
      <w:r w:rsidR="00610F6A" w:rsidRPr="00121343">
        <w:rPr>
          <w:sz w:val="48"/>
          <w:szCs w:val="48"/>
        </w:rPr>
        <w:t xml:space="preserve"> (flr</w:t>
      </w:r>
      <w:r w:rsidR="00610F6A" w:rsidRPr="00121343">
        <w:rPr>
          <w:sz w:val="48"/>
          <w:szCs w:val="48"/>
        </w:rPr>
        <w:fldChar w:fldCharType="begin"/>
      </w:r>
      <w:r w:rsidR="00610F6A" w:rsidRPr="00121343">
        <w:rPr>
          <w:sz w:val="48"/>
          <w:szCs w:val="48"/>
        </w:rPr>
        <w:instrText xml:space="preserve"> DOCPROPERTY  DataGuideVersion  \* MERGEFORMAT </w:instrText>
      </w:r>
      <w:r w:rsidR="00610F6A" w:rsidRPr="00121343">
        <w:rPr>
          <w:sz w:val="48"/>
          <w:szCs w:val="48"/>
        </w:rPr>
        <w:fldChar w:fldCharType="separate"/>
      </w:r>
      <w:r w:rsidR="00480259" w:rsidRPr="00121343">
        <w:rPr>
          <w:sz w:val="48"/>
          <w:szCs w:val="48"/>
        </w:rPr>
        <w:t>05</w:t>
      </w:r>
      <w:r w:rsidR="00610F6A" w:rsidRPr="00121343">
        <w:rPr>
          <w:sz w:val="48"/>
          <w:szCs w:val="48"/>
        </w:rPr>
        <w:fldChar w:fldCharType="end"/>
      </w:r>
      <w:r w:rsidR="00610F6A" w:rsidRPr="00121343">
        <w:rPr>
          <w:sz w:val="48"/>
          <w:szCs w:val="48"/>
        </w:rPr>
        <w:t>)</w:t>
      </w:r>
    </w:p>
    <w:p w14:paraId="7C7E94CB" w14:textId="77777777" w:rsidR="00BB7DD6" w:rsidRDefault="00BB7DD6" w:rsidP="00A700AC">
      <w:pPr>
        <w:pStyle w:val="FrontMatterCoverAuthorName"/>
      </w:pPr>
    </w:p>
    <w:p w14:paraId="1F1F1D85" w14:textId="77777777" w:rsidR="00121343" w:rsidRDefault="00121343" w:rsidP="00A700AC">
      <w:pPr>
        <w:pStyle w:val="FrontMatterCoverAuthorName"/>
      </w:pPr>
    </w:p>
    <w:p w14:paraId="07BC2ED8" w14:textId="77777777" w:rsidR="00121343" w:rsidRPr="00121343" w:rsidRDefault="001C46AF" w:rsidP="00A700AC">
      <w:pPr>
        <w:pStyle w:val="FrontMatterCoverAuthorName"/>
        <w:rPr>
          <w:b/>
          <w:sz w:val="36"/>
          <w:szCs w:val="36"/>
        </w:rPr>
      </w:pPr>
      <w:r>
        <w:rPr>
          <w:b/>
          <w:sz w:val="36"/>
          <w:szCs w:val="36"/>
        </w:rPr>
        <w:t>August</w:t>
      </w:r>
      <w:r w:rsidR="00BD56DB">
        <w:rPr>
          <w:b/>
          <w:sz w:val="36"/>
          <w:szCs w:val="36"/>
        </w:rPr>
        <w:t xml:space="preserve"> 2016</w:t>
      </w:r>
    </w:p>
    <w:p w14:paraId="595DB86F" w14:textId="77777777" w:rsidR="00121343" w:rsidRDefault="00121343" w:rsidP="00A700AC">
      <w:pPr>
        <w:pStyle w:val="FrontMatterCoverAuthorName"/>
      </w:pPr>
    </w:p>
    <w:p w14:paraId="7B795B5A" w14:textId="77777777" w:rsidR="00121343" w:rsidRDefault="00121343" w:rsidP="00A700AC">
      <w:pPr>
        <w:pStyle w:val="FrontMatterCoverAuthorName"/>
      </w:pPr>
    </w:p>
    <w:p w14:paraId="79B29483" w14:textId="77777777" w:rsidR="00121343" w:rsidRDefault="00121343" w:rsidP="00A700AC">
      <w:pPr>
        <w:pStyle w:val="FrontMatterCoverAuthorName"/>
      </w:pPr>
    </w:p>
    <w:p w14:paraId="52F85981" w14:textId="77777777" w:rsidR="00881C63" w:rsidRDefault="00881C63" w:rsidP="00E00211">
      <w:pPr>
        <w:pStyle w:val="FrontMatterCoverDate"/>
        <w:sectPr w:rsidR="00881C63" w:rsidSect="00C32CD5">
          <w:headerReference w:type="default" r:id="rId9"/>
          <w:footnotePr>
            <w:numRestart w:val="eachPage"/>
          </w:footnotePr>
          <w:pgSz w:w="12240" w:h="15840" w:code="1"/>
          <w:pgMar w:top="6480" w:right="1800" w:bottom="3240" w:left="1800" w:header="907" w:footer="907" w:gutter="0"/>
          <w:cols w:space="720"/>
        </w:sectPr>
      </w:pPr>
    </w:p>
    <w:p w14:paraId="1C8E83B4" w14:textId="77777777" w:rsidR="00E12AF4" w:rsidRPr="00881C63" w:rsidRDefault="00C32CD5" w:rsidP="00BD67CB">
      <w:pPr>
        <w:jc w:val="center"/>
      </w:pPr>
      <w:r>
        <w:rPr>
          <w:rFonts w:ascii="Arial" w:hAnsi="Arial" w:cs="Arial"/>
          <w:noProof/>
          <w:sz w:val="20"/>
          <w:szCs w:val="20"/>
        </w:rPr>
        <w:lastRenderedPageBreak/>
        <w:drawing>
          <wp:inline distT="0" distB="0" distL="0" distR="0" wp14:anchorId="5E14F6C6" wp14:editId="654BF9DF">
            <wp:extent cx="5588000" cy="8178800"/>
            <wp:effectExtent l="0" t="0" r="0" b="0"/>
            <wp:docPr id="1" name="Picture 1"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claimers-standard no limit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8000" cy="8178800"/>
                    </a:xfrm>
                    <a:prstGeom prst="rect">
                      <a:avLst/>
                    </a:prstGeom>
                    <a:noFill/>
                    <a:ln>
                      <a:noFill/>
                    </a:ln>
                  </pic:spPr>
                </pic:pic>
              </a:graphicData>
            </a:graphic>
          </wp:inline>
        </w:drawing>
      </w:r>
    </w:p>
    <w:p w14:paraId="225F6211" w14:textId="77777777" w:rsidR="00E12AF4" w:rsidRPr="00881C63" w:rsidRDefault="00E12AF4" w:rsidP="00881C63">
      <w:pPr>
        <w:sectPr w:rsidR="00E12AF4" w:rsidRPr="00881C63" w:rsidSect="00881C63">
          <w:headerReference w:type="default" r:id="rId11"/>
          <w:footnotePr>
            <w:numRestart w:val="eachPage"/>
          </w:footnotePr>
          <w:pgSz w:w="12240" w:h="15840" w:code="1"/>
          <w:pgMar w:top="1440" w:right="1440" w:bottom="1440" w:left="1440" w:header="720" w:footer="720" w:gutter="0"/>
          <w:cols w:space="720"/>
        </w:sectPr>
      </w:pPr>
    </w:p>
    <w:p w14:paraId="4041D934" w14:textId="77777777" w:rsidR="00E12AF4" w:rsidRDefault="00E12AF4" w:rsidP="004023E7"/>
    <w:p w14:paraId="39366E1E" w14:textId="77777777" w:rsidR="00E12AF4" w:rsidRPr="00497AAF" w:rsidRDefault="00E12AF4" w:rsidP="00E12AF4"/>
    <w:p w14:paraId="782B40A6" w14:textId="77777777" w:rsidR="00E12AF4" w:rsidRPr="00A14454" w:rsidRDefault="00E12AF4" w:rsidP="00E12AF4">
      <w:pPr>
        <w:rPr>
          <w:rFonts w:ascii="Arial" w:hAnsi="Arial" w:cs="Arial"/>
        </w:rPr>
      </w:pPr>
    </w:p>
    <w:p w14:paraId="2E5C12A6" w14:textId="77777777" w:rsidR="00E12AF4" w:rsidRPr="00A14454" w:rsidRDefault="00E12AF4" w:rsidP="00E12AF4">
      <w:pPr>
        <w:rPr>
          <w:rFonts w:ascii="Arial" w:hAnsi="Arial" w:cs="Arial"/>
        </w:rPr>
      </w:pPr>
    </w:p>
    <w:p w14:paraId="1D4424FA" w14:textId="77777777" w:rsidR="00E12AF4" w:rsidRPr="00A14454" w:rsidRDefault="00E12AF4" w:rsidP="00E12AF4">
      <w:pPr>
        <w:rPr>
          <w:rFonts w:ascii="Arial" w:hAnsi="Arial" w:cs="Arial"/>
        </w:rPr>
      </w:pPr>
    </w:p>
    <w:p w14:paraId="5A4B46E9" w14:textId="77777777" w:rsidR="00E12AF4" w:rsidRPr="00A14454" w:rsidRDefault="00E12AF4" w:rsidP="00E12AF4">
      <w:pPr>
        <w:rPr>
          <w:rFonts w:ascii="Arial" w:hAnsi="Arial" w:cs="Arial"/>
        </w:rPr>
      </w:pPr>
    </w:p>
    <w:p w14:paraId="14EC4C69" w14:textId="77777777" w:rsidR="00E12AF4" w:rsidRPr="00A14454" w:rsidRDefault="00E12AF4" w:rsidP="00E12AF4">
      <w:pPr>
        <w:rPr>
          <w:rFonts w:ascii="Arial" w:hAnsi="Arial" w:cs="Arial"/>
        </w:rPr>
      </w:pPr>
    </w:p>
    <w:p w14:paraId="483C23F9" w14:textId="77777777" w:rsidR="00E12AF4" w:rsidRPr="00A14454" w:rsidRDefault="00E12AF4" w:rsidP="00E12AF4">
      <w:pPr>
        <w:rPr>
          <w:rFonts w:ascii="Arial" w:hAnsi="Arial" w:cs="Arial"/>
        </w:rPr>
      </w:pPr>
    </w:p>
    <w:p w14:paraId="463CDA67" w14:textId="77777777" w:rsidR="00E12AF4" w:rsidRPr="00A14454" w:rsidRDefault="00E12AF4" w:rsidP="00E12AF4">
      <w:pPr>
        <w:rPr>
          <w:rFonts w:ascii="Arial" w:hAnsi="Arial" w:cs="Arial"/>
        </w:rPr>
      </w:pPr>
    </w:p>
    <w:p w14:paraId="27937E2E" w14:textId="77777777" w:rsidR="00E12AF4" w:rsidRPr="00A14454" w:rsidRDefault="00E12AF4" w:rsidP="00E12AF4">
      <w:pPr>
        <w:rPr>
          <w:rFonts w:ascii="Arial" w:hAnsi="Arial" w:cs="Arial"/>
        </w:rPr>
      </w:pPr>
    </w:p>
    <w:p w14:paraId="605C7F9A" w14:textId="77777777" w:rsidR="00E12AF4" w:rsidRPr="00A14454" w:rsidRDefault="00E12AF4" w:rsidP="00E12AF4">
      <w:pPr>
        <w:rPr>
          <w:rFonts w:ascii="Arial" w:hAnsi="Arial" w:cs="Arial"/>
        </w:rPr>
      </w:pPr>
    </w:p>
    <w:p w14:paraId="57982F6E" w14:textId="77777777" w:rsidR="00E12AF4" w:rsidRPr="00A14454" w:rsidRDefault="00E12AF4" w:rsidP="00E12AF4">
      <w:pPr>
        <w:rPr>
          <w:rFonts w:ascii="Arial" w:hAnsi="Arial" w:cs="Arial"/>
        </w:rPr>
      </w:pPr>
    </w:p>
    <w:p w14:paraId="04606BCD" w14:textId="77777777" w:rsidR="00E12AF4" w:rsidRPr="00497AAF" w:rsidRDefault="001C46AF" w:rsidP="001F715E">
      <w:pPr>
        <w:pStyle w:val="FrontMatterTitlePageTitle"/>
      </w:pPr>
      <w:r>
        <w:t>FLOWER</w:t>
      </w:r>
      <w:r w:rsidR="001F715E">
        <w:t xml:space="preserve"> Data Guide</w:t>
      </w:r>
    </w:p>
    <w:p w14:paraId="02144CFA" w14:textId="77777777" w:rsidR="001F715E" w:rsidRDefault="001F715E" w:rsidP="001F715E">
      <w:pPr>
        <w:pStyle w:val="FrontMatterTitlePageDate-Information"/>
        <w:rPr>
          <w:b/>
          <w:sz w:val="28"/>
        </w:rPr>
      </w:pPr>
    </w:p>
    <w:p w14:paraId="5FD9BA75" w14:textId="77777777" w:rsidR="001F715E" w:rsidRPr="001F715E" w:rsidRDefault="001C46AF" w:rsidP="001F715E">
      <w:pPr>
        <w:pStyle w:val="FrontMatterTitlePageDate-Information"/>
        <w:rPr>
          <w:b/>
          <w:sz w:val="28"/>
        </w:rPr>
      </w:pPr>
      <w:r>
        <w:rPr>
          <w:rFonts w:ascii="Arial" w:hAnsi="Arial" w:cs="Arial"/>
          <w:sz w:val="28"/>
        </w:rPr>
        <w:t>FLOWER</w:t>
      </w:r>
      <w:r w:rsidR="00610F6A">
        <w:rPr>
          <w:rFonts w:ascii="Arial" w:hAnsi="Arial" w:cs="Arial"/>
          <w:sz w:val="28"/>
        </w:rPr>
        <w:t xml:space="preserve"> Version </w:t>
      </w:r>
      <w:r w:rsidR="00610F6A">
        <w:rPr>
          <w:rFonts w:ascii="Arial" w:hAnsi="Arial" w:cs="Arial"/>
          <w:sz w:val="28"/>
        </w:rPr>
        <w:fldChar w:fldCharType="begin"/>
      </w:r>
      <w:r w:rsidR="00610F6A">
        <w:rPr>
          <w:rFonts w:ascii="Arial" w:hAnsi="Arial" w:cs="Arial"/>
          <w:sz w:val="28"/>
        </w:rPr>
        <w:instrText xml:space="preserve"> DOCPROPERTY  DataGuideVersion  \* MERGEFORMAT </w:instrText>
      </w:r>
      <w:r w:rsidR="00610F6A">
        <w:rPr>
          <w:rFonts w:ascii="Arial" w:hAnsi="Arial" w:cs="Arial"/>
          <w:sz w:val="28"/>
        </w:rPr>
        <w:fldChar w:fldCharType="separate"/>
      </w:r>
      <w:r w:rsidR="00480259">
        <w:rPr>
          <w:rFonts w:ascii="Arial" w:hAnsi="Arial" w:cs="Arial"/>
          <w:sz w:val="28"/>
        </w:rPr>
        <w:t>05</w:t>
      </w:r>
      <w:r w:rsidR="00610F6A">
        <w:rPr>
          <w:rFonts w:ascii="Arial" w:hAnsi="Arial" w:cs="Arial"/>
          <w:sz w:val="28"/>
        </w:rPr>
        <w:fldChar w:fldCharType="end"/>
      </w:r>
      <w:r w:rsidR="00610F6A">
        <w:rPr>
          <w:rFonts w:ascii="Arial" w:hAnsi="Arial" w:cs="Arial"/>
          <w:sz w:val="28"/>
        </w:rPr>
        <w:t xml:space="preserve"> (flr</w:t>
      </w:r>
      <w:r w:rsidR="00610F6A">
        <w:rPr>
          <w:rFonts w:ascii="Arial" w:hAnsi="Arial" w:cs="Arial"/>
          <w:sz w:val="28"/>
        </w:rPr>
        <w:fldChar w:fldCharType="begin"/>
      </w:r>
      <w:r w:rsidR="00610F6A">
        <w:rPr>
          <w:rFonts w:ascii="Arial" w:hAnsi="Arial" w:cs="Arial"/>
          <w:sz w:val="28"/>
        </w:rPr>
        <w:instrText xml:space="preserve"> DOCPROPERTY  DataGuideVersion  \* MERGEFORMAT </w:instrText>
      </w:r>
      <w:r w:rsidR="00610F6A">
        <w:rPr>
          <w:rFonts w:ascii="Arial" w:hAnsi="Arial" w:cs="Arial"/>
          <w:sz w:val="28"/>
        </w:rPr>
        <w:fldChar w:fldCharType="separate"/>
      </w:r>
      <w:r w:rsidR="00480259">
        <w:rPr>
          <w:rFonts w:ascii="Arial" w:hAnsi="Arial" w:cs="Arial"/>
          <w:sz w:val="28"/>
        </w:rPr>
        <w:t>05</w:t>
      </w:r>
      <w:r w:rsidR="00610F6A">
        <w:rPr>
          <w:rFonts w:ascii="Arial" w:hAnsi="Arial" w:cs="Arial"/>
          <w:sz w:val="28"/>
        </w:rPr>
        <w:fldChar w:fldCharType="end"/>
      </w:r>
      <w:r w:rsidR="00610F6A">
        <w:rPr>
          <w:rFonts w:ascii="Arial" w:hAnsi="Arial" w:cs="Arial"/>
          <w:sz w:val="28"/>
        </w:rPr>
        <w:t>)</w:t>
      </w:r>
    </w:p>
    <w:p w14:paraId="3ED2F7B8" w14:textId="77777777" w:rsidR="001F715E" w:rsidRDefault="001F715E" w:rsidP="001F715E">
      <w:pPr>
        <w:pStyle w:val="FrontMatterTitlePageDate-Information"/>
      </w:pPr>
    </w:p>
    <w:p w14:paraId="3E7616D3" w14:textId="77777777" w:rsidR="001F715E" w:rsidRDefault="001F715E" w:rsidP="001F715E">
      <w:pPr>
        <w:pStyle w:val="FrontMatterTitlePageDate-Information"/>
      </w:pPr>
    </w:p>
    <w:p w14:paraId="53567358" w14:textId="77777777" w:rsidR="00881C63" w:rsidRDefault="00881C63" w:rsidP="001F715E">
      <w:pPr>
        <w:pStyle w:val="FrontMatterTitlePageDate-Information"/>
      </w:pPr>
    </w:p>
    <w:p w14:paraId="3693D6E1" w14:textId="77777777" w:rsidR="007F18E9" w:rsidRDefault="007F18E9" w:rsidP="001F715E">
      <w:pPr>
        <w:pStyle w:val="FrontMatterTitlePageDate-Information"/>
      </w:pPr>
    </w:p>
    <w:p w14:paraId="60A73C65" w14:textId="77777777" w:rsidR="001F715E" w:rsidRDefault="001F715E" w:rsidP="001F715E">
      <w:pPr>
        <w:pStyle w:val="FrontMatterTitlePageDate-Information"/>
      </w:pPr>
    </w:p>
    <w:p w14:paraId="0AC4D38C" w14:textId="77777777" w:rsidR="001F715E" w:rsidRDefault="001F715E" w:rsidP="001F715E">
      <w:pPr>
        <w:pStyle w:val="FrontMatterTitlePageDate-Information"/>
      </w:pPr>
    </w:p>
    <w:p w14:paraId="3BF46811" w14:textId="77777777" w:rsidR="001F715E" w:rsidRDefault="001F715E" w:rsidP="001F715E">
      <w:pPr>
        <w:pStyle w:val="FrontMatterTitlePageDate-Information"/>
      </w:pPr>
    </w:p>
    <w:p w14:paraId="2A493596" w14:textId="77777777" w:rsidR="006E13E1" w:rsidRDefault="006E13E1" w:rsidP="001F715E">
      <w:pPr>
        <w:pStyle w:val="FrontMatterTitlePageDate-Information"/>
      </w:pPr>
    </w:p>
    <w:p w14:paraId="55997410" w14:textId="77777777" w:rsidR="00E12AF4" w:rsidRPr="00F333FA" w:rsidRDefault="001C46AF" w:rsidP="001F715E">
      <w:pPr>
        <w:pStyle w:val="FrontMatterTitlePageDate-Information"/>
      </w:pPr>
      <w:r>
        <w:t>August</w:t>
      </w:r>
      <w:r w:rsidR="00BD56DB">
        <w:t xml:space="preserve"> 2016</w:t>
      </w:r>
    </w:p>
    <w:p w14:paraId="7B0668F8" w14:textId="77777777" w:rsidR="00E12AF4" w:rsidRPr="00F333FA" w:rsidRDefault="00E12AF4" w:rsidP="00E00211">
      <w:pPr>
        <w:pStyle w:val="FrontMatterTitlePageDate-Information"/>
      </w:pPr>
    </w:p>
    <w:p w14:paraId="3FF5E628" w14:textId="77777777" w:rsidR="00E12AF4" w:rsidRPr="00F333FA" w:rsidRDefault="00E12AF4" w:rsidP="00E00211">
      <w:pPr>
        <w:pStyle w:val="FrontMatterTitlePageDate-Information"/>
      </w:pPr>
    </w:p>
    <w:p w14:paraId="578B744E" w14:textId="77777777" w:rsidR="00E12AF4" w:rsidRPr="00F333FA" w:rsidRDefault="00E12AF4" w:rsidP="00E00211">
      <w:pPr>
        <w:pStyle w:val="FrontMatterTitlePageDate-Information"/>
      </w:pPr>
    </w:p>
    <w:p w14:paraId="1BF9C422" w14:textId="77777777" w:rsidR="00E12AF4" w:rsidRPr="00F333FA" w:rsidRDefault="00E12AF4" w:rsidP="00E00211">
      <w:pPr>
        <w:pStyle w:val="FrontMatterTitlePageDate-Information"/>
      </w:pPr>
    </w:p>
    <w:p w14:paraId="57E60020" w14:textId="77777777" w:rsidR="00E12AF4" w:rsidRPr="00F333FA" w:rsidRDefault="00E12AF4" w:rsidP="00E00211">
      <w:pPr>
        <w:pStyle w:val="FrontMatterTitlePageDate-Information"/>
      </w:pPr>
      <w:r w:rsidRPr="00F333FA">
        <w:t>Prepared for</w:t>
      </w:r>
    </w:p>
    <w:p w14:paraId="2D9FB92C" w14:textId="77777777" w:rsidR="00E12AF4" w:rsidRPr="00F333FA" w:rsidRDefault="00E12AF4" w:rsidP="00E00211">
      <w:pPr>
        <w:pStyle w:val="FrontMatterTitlePageDate-Information"/>
      </w:pPr>
      <w:proofErr w:type="gramStart"/>
      <w:r w:rsidRPr="00F333FA">
        <w:t>the</w:t>
      </w:r>
      <w:proofErr w:type="gramEnd"/>
      <w:r w:rsidRPr="00F333FA">
        <w:t xml:space="preserve"> U.S. Department of Energy</w:t>
      </w:r>
    </w:p>
    <w:p w14:paraId="638F95E3" w14:textId="77777777" w:rsidR="00E12AF4" w:rsidRPr="00F333FA" w:rsidRDefault="00E12AF4" w:rsidP="00E00211">
      <w:pPr>
        <w:pStyle w:val="FrontMatterTitlePageDate-Information"/>
      </w:pPr>
      <w:proofErr w:type="gramStart"/>
      <w:r>
        <w:t>u</w:t>
      </w:r>
      <w:r w:rsidRPr="00F333FA">
        <w:t>nder</w:t>
      </w:r>
      <w:proofErr w:type="gramEnd"/>
      <w:r w:rsidRPr="00F333FA">
        <w:t xml:space="preserve"> Contract DE</w:t>
      </w:r>
      <w:r w:rsidRPr="00F333FA">
        <w:noBreakHyphen/>
        <w:t>AC05</w:t>
      </w:r>
      <w:r w:rsidRPr="00F333FA">
        <w:noBreakHyphen/>
        <w:t>76RL01830</w:t>
      </w:r>
    </w:p>
    <w:p w14:paraId="16761B8E" w14:textId="77777777" w:rsidR="00E12AF4" w:rsidRPr="00F333FA" w:rsidRDefault="00E12AF4" w:rsidP="00E00211">
      <w:pPr>
        <w:pStyle w:val="FrontMatterTitlePageDate-Information"/>
      </w:pPr>
    </w:p>
    <w:p w14:paraId="4C0BD440" w14:textId="77777777" w:rsidR="00E12AF4" w:rsidRPr="00F333FA" w:rsidRDefault="00E12AF4" w:rsidP="00E00211">
      <w:pPr>
        <w:pStyle w:val="FrontMatterTitlePageDate-Information"/>
      </w:pPr>
    </w:p>
    <w:p w14:paraId="7CDA87E5" w14:textId="77777777" w:rsidR="00E12AF4" w:rsidRPr="00F333FA" w:rsidRDefault="00E12AF4" w:rsidP="00E00211">
      <w:pPr>
        <w:pStyle w:val="FrontMatterTitlePageDate-Information"/>
      </w:pPr>
    </w:p>
    <w:p w14:paraId="669C4491" w14:textId="77777777" w:rsidR="00E12AF4" w:rsidRPr="00F333FA" w:rsidRDefault="00E12AF4" w:rsidP="00E00211">
      <w:pPr>
        <w:pStyle w:val="FrontMatterTitlePageDate-Information"/>
      </w:pPr>
    </w:p>
    <w:p w14:paraId="13FF4991" w14:textId="77777777" w:rsidR="00E12AF4" w:rsidRPr="00F333FA" w:rsidRDefault="00E12AF4" w:rsidP="00E00211">
      <w:pPr>
        <w:pStyle w:val="FrontMatterTitlePageDate-Information"/>
      </w:pPr>
    </w:p>
    <w:p w14:paraId="43B5FFD1" w14:textId="77777777" w:rsidR="00E12AF4" w:rsidRPr="00F333FA" w:rsidRDefault="00E12AF4" w:rsidP="00E00211">
      <w:pPr>
        <w:pStyle w:val="FrontMatterTitlePageDate-Information"/>
      </w:pPr>
    </w:p>
    <w:p w14:paraId="3823BAFC" w14:textId="77777777" w:rsidR="00E12AF4" w:rsidRPr="00F333FA" w:rsidRDefault="00E12AF4" w:rsidP="00E00211">
      <w:pPr>
        <w:pStyle w:val="FrontMatterTitlePageDate-Information"/>
      </w:pPr>
    </w:p>
    <w:p w14:paraId="4DC92904" w14:textId="77777777" w:rsidR="00E12AF4" w:rsidRPr="00F333FA" w:rsidRDefault="00E12AF4" w:rsidP="00E00211">
      <w:pPr>
        <w:pStyle w:val="FrontMatterTitlePageDate-Information"/>
      </w:pPr>
      <w:r w:rsidRPr="00F333FA">
        <w:t>Pacific Northwest National Laboratory</w:t>
      </w:r>
    </w:p>
    <w:p w14:paraId="393765A1" w14:textId="77777777" w:rsidR="00E12AF4" w:rsidRPr="00F333FA" w:rsidRDefault="00E12AF4" w:rsidP="00E00211">
      <w:pPr>
        <w:pStyle w:val="FrontMatterTitlePageDate-Information"/>
      </w:pPr>
      <w:r w:rsidRPr="00F333FA">
        <w:t xml:space="preserve">Richland, </w:t>
      </w:r>
      <w:r w:rsidR="001C46AF" w:rsidRPr="00F333FA">
        <w:t xml:space="preserve">Washington </w:t>
      </w:r>
      <w:r w:rsidR="001C46AF">
        <w:t>99352</w:t>
      </w:r>
    </w:p>
    <w:p w14:paraId="1D42AFE6" w14:textId="77777777" w:rsidR="00E12AF4" w:rsidRPr="00F333FA" w:rsidRDefault="00E12AF4" w:rsidP="004023E7">
      <w:pPr>
        <w:pStyle w:val="FrontMatterTitlePageDate-Information"/>
        <w:sectPr w:rsidR="00E12AF4" w:rsidRPr="00F333FA" w:rsidSect="00E64F75">
          <w:headerReference w:type="default" r:id="rId12"/>
          <w:footerReference w:type="even" r:id="rId13"/>
          <w:footerReference w:type="default" r:id="rId14"/>
          <w:footnotePr>
            <w:numRestart w:val="eachPage"/>
          </w:footnotePr>
          <w:pgSz w:w="12240" w:h="15840" w:code="1"/>
          <w:pgMar w:top="1440" w:right="1440" w:bottom="1440" w:left="1440" w:header="720" w:footer="720" w:gutter="0"/>
          <w:pgNumType w:fmt="lowerRoman" w:start="1"/>
          <w:cols w:space="720"/>
        </w:sectPr>
      </w:pPr>
    </w:p>
    <w:p w14:paraId="2262DF4D" w14:textId="77777777" w:rsidR="00E12AF4" w:rsidRDefault="00E12AF4" w:rsidP="004023E7">
      <w:pPr>
        <w:pStyle w:val="Heading-FrontTOC"/>
      </w:pPr>
      <w:bookmarkStart w:id="1" w:name="_Toc347568738"/>
      <w:r>
        <w:lastRenderedPageBreak/>
        <w:t>Summary</w:t>
      </w:r>
      <w:bookmarkEnd w:id="1"/>
    </w:p>
    <w:p w14:paraId="461D5128" w14:textId="77777777" w:rsidR="001F715E" w:rsidRDefault="001F715E" w:rsidP="00A445C0">
      <w:pPr>
        <w:pStyle w:val="BodyText"/>
      </w:pPr>
      <w:r>
        <w:t xml:space="preserve">The </w:t>
      </w:r>
      <w:r w:rsidR="00A3671D">
        <w:t>network and software engineers</w:t>
      </w:r>
      <w:r>
        <w:t xml:space="preserve"> develop software intended for deployment on </w:t>
      </w:r>
      <w:r w:rsidR="00A3671D">
        <w:t xml:space="preserve">the </w:t>
      </w:r>
      <w:r w:rsidR="001C46AF">
        <w:t>FLOWER</w:t>
      </w:r>
      <w:r w:rsidR="00A3671D">
        <w:t xml:space="preserve"> appliance</w:t>
      </w:r>
      <w:r>
        <w:t xml:space="preserve"> sensors. </w:t>
      </w:r>
      <w:r w:rsidR="00BA65E6">
        <w:t xml:space="preserve"> </w:t>
      </w:r>
      <w:r>
        <w:t xml:space="preserve">This Data Guide contains information about the </w:t>
      </w:r>
      <w:r w:rsidR="00BD56DB">
        <w:t>data</w:t>
      </w:r>
      <w:r>
        <w:t xml:space="preserve"> generated by that sensor.</w:t>
      </w:r>
    </w:p>
    <w:p w14:paraId="6DBF509B" w14:textId="77777777" w:rsidR="001F715E" w:rsidRDefault="001F715E" w:rsidP="001F715E">
      <w:pPr>
        <w:pStyle w:val="BodyText"/>
      </w:pPr>
      <w:r>
        <w:t xml:space="preserve">This guide is intended to help the user understand the data generated by </w:t>
      </w:r>
      <w:r w:rsidR="001C46AF">
        <w:t>FLOWER</w:t>
      </w:r>
      <w:r>
        <w:t xml:space="preserve"> on the </w:t>
      </w:r>
      <w:r w:rsidR="001C46AF">
        <w:t>FLOWER</w:t>
      </w:r>
      <w:r w:rsidR="00A3671D">
        <w:t xml:space="preserve"> appliance </w:t>
      </w:r>
      <w:r>
        <w:t xml:space="preserve">sensors. </w:t>
      </w:r>
      <w:r w:rsidR="0005498B">
        <w:t xml:space="preserve"> </w:t>
      </w:r>
      <w:r>
        <w:t xml:space="preserve">If you have any questions about the data, please contact </w:t>
      </w:r>
      <w:r w:rsidR="007F18E9">
        <w:t>FLOWER support at flower-support</w:t>
      </w:r>
      <w:r w:rsidR="00BD56DB">
        <w:t>@pnnl.gov</w:t>
      </w:r>
      <w:r>
        <w:t>.</w:t>
      </w:r>
    </w:p>
    <w:p w14:paraId="5F844BC8" w14:textId="77777777" w:rsidR="00A445C0" w:rsidRDefault="00A445C0" w:rsidP="001F715E">
      <w:pPr>
        <w:pStyle w:val="BodyText"/>
        <w:sectPr w:rsidR="00A445C0" w:rsidSect="00E64F75">
          <w:headerReference w:type="default" r:id="rId15"/>
          <w:footerReference w:type="default" r:id="rId16"/>
          <w:footnotePr>
            <w:numRestart w:val="eachPage"/>
          </w:footnotePr>
          <w:type w:val="oddPage"/>
          <w:pgSz w:w="12240" w:h="15840" w:code="1"/>
          <w:pgMar w:top="1440" w:right="1440" w:bottom="1440" w:left="1440" w:header="720" w:footer="720" w:gutter="0"/>
          <w:pgNumType w:fmt="lowerRoman"/>
          <w:cols w:space="720"/>
        </w:sectPr>
      </w:pPr>
    </w:p>
    <w:p w14:paraId="715C330F" w14:textId="77777777" w:rsidR="00A445C0" w:rsidRDefault="00A445C0" w:rsidP="00A445C0">
      <w:pPr>
        <w:pStyle w:val="Heading-FrontTOC"/>
      </w:pPr>
      <w:bookmarkStart w:id="2" w:name="_Toc195079666"/>
      <w:bookmarkStart w:id="3" w:name="_Toc346801739"/>
      <w:bookmarkStart w:id="4" w:name="_Toc347568739"/>
      <w:r>
        <w:lastRenderedPageBreak/>
        <w:t>Acronyms and Abbreviations</w:t>
      </w:r>
      <w:bookmarkEnd w:id="2"/>
      <w:bookmarkEnd w:id="3"/>
      <w:bookmarkEnd w:id="4"/>
    </w:p>
    <w:p w14:paraId="791FCCDE" w14:textId="77777777" w:rsidR="005B3901" w:rsidRDefault="005B3901" w:rsidP="00A3671D">
      <w:pPr>
        <w:pStyle w:val="Acronyms"/>
      </w:pPr>
      <w:r>
        <w:t>FC</w:t>
      </w:r>
      <w:r>
        <w:tab/>
      </w:r>
      <w:proofErr w:type="spellStart"/>
      <w:r>
        <w:t>FlowCache</w:t>
      </w:r>
      <w:proofErr w:type="spellEnd"/>
    </w:p>
    <w:p w14:paraId="54035BC1" w14:textId="77777777" w:rsidR="005B3901" w:rsidRDefault="005B3901" w:rsidP="00A3671D">
      <w:pPr>
        <w:pStyle w:val="Acronyms"/>
      </w:pPr>
      <w:r>
        <w:t>GRE</w:t>
      </w:r>
      <w:r>
        <w:tab/>
        <w:t>Generic Routing Encapsulation</w:t>
      </w:r>
    </w:p>
    <w:p w14:paraId="1FE3E5BD" w14:textId="77777777" w:rsidR="005B3901" w:rsidRDefault="005B3901" w:rsidP="00A3671D">
      <w:pPr>
        <w:pStyle w:val="Acronyms"/>
      </w:pPr>
      <w:r>
        <w:t>ICMP</w:t>
      </w:r>
      <w:r>
        <w:tab/>
        <w:t>Internet Control Message Protocol</w:t>
      </w:r>
    </w:p>
    <w:p w14:paraId="04F14959" w14:textId="77777777" w:rsidR="005B3901" w:rsidRDefault="005B3901" w:rsidP="00A3671D">
      <w:pPr>
        <w:pStyle w:val="Acronyms"/>
      </w:pPr>
      <w:r>
        <w:t>IP</w:t>
      </w:r>
      <w:r>
        <w:tab/>
        <w:t>Internet Protocol</w:t>
      </w:r>
    </w:p>
    <w:p w14:paraId="37978BF6" w14:textId="77777777" w:rsidR="005B3901" w:rsidRDefault="005B3901" w:rsidP="00A3671D">
      <w:pPr>
        <w:pStyle w:val="Acronyms"/>
      </w:pPr>
      <w:r>
        <w:t>OCD</w:t>
      </w:r>
      <w:r>
        <w:tab/>
        <w:t>Octet-Coded Decimal</w:t>
      </w:r>
    </w:p>
    <w:p w14:paraId="4BE131C9" w14:textId="77777777" w:rsidR="005B3901" w:rsidRDefault="005B3901" w:rsidP="00A3671D">
      <w:pPr>
        <w:pStyle w:val="Acronyms"/>
      </w:pPr>
      <w:r>
        <w:t>PAWS</w:t>
      </w:r>
      <w:r>
        <w:tab/>
      </w:r>
      <w:r w:rsidRPr="005B3901">
        <w:t>Protect Against</w:t>
      </w:r>
      <w:r>
        <w:t xml:space="preserve"> Wrapped Sequence (numbers)</w:t>
      </w:r>
    </w:p>
    <w:p w14:paraId="193FC88F" w14:textId="77777777" w:rsidR="005B3901" w:rsidRDefault="005B3901" w:rsidP="00A3671D">
      <w:pPr>
        <w:pStyle w:val="Acronyms"/>
      </w:pPr>
      <w:proofErr w:type="gramStart"/>
      <w:r>
        <w:t>PB</w:t>
      </w:r>
      <w:r>
        <w:tab/>
      </w:r>
      <w:proofErr w:type="spellStart"/>
      <w:r w:rsidRPr="005B3901">
        <w:t>PacketBuilder</w:t>
      </w:r>
      <w:proofErr w:type="spellEnd"/>
      <w:proofErr w:type="gramEnd"/>
    </w:p>
    <w:p w14:paraId="3EFDD5F0" w14:textId="77777777" w:rsidR="005B3901" w:rsidRDefault="005B3901" w:rsidP="00A3671D">
      <w:pPr>
        <w:pStyle w:val="Acronyms"/>
      </w:pPr>
      <w:r>
        <w:t>PP</w:t>
      </w:r>
      <w:r>
        <w:tab/>
      </w:r>
      <w:proofErr w:type="spellStart"/>
      <w:r w:rsidRPr="005B3901">
        <w:t>PacketParser</w:t>
      </w:r>
      <w:proofErr w:type="spellEnd"/>
    </w:p>
    <w:p w14:paraId="2B0536AC" w14:textId="77777777" w:rsidR="005B3901" w:rsidRDefault="005B3901" w:rsidP="00A3671D">
      <w:pPr>
        <w:pStyle w:val="Acronyms"/>
      </w:pPr>
      <w:r>
        <w:t>PR</w:t>
      </w:r>
      <w:r>
        <w:tab/>
      </w:r>
      <w:proofErr w:type="spellStart"/>
      <w:r w:rsidRPr="005B3901">
        <w:t>PacketRinger</w:t>
      </w:r>
      <w:proofErr w:type="spellEnd"/>
    </w:p>
    <w:p w14:paraId="020F4033" w14:textId="77777777" w:rsidR="005B3901" w:rsidRDefault="005B3901" w:rsidP="00A3671D">
      <w:pPr>
        <w:pStyle w:val="Acronyms"/>
      </w:pPr>
      <w:r>
        <w:t>RHEL</w:t>
      </w:r>
      <w:r>
        <w:tab/>
        <w:t>Red Hat Enterprise Linux</w:t>
      </w:r>
    </w:p>
    <w:p w14:paraId="1E1EA498" w14:textId="77777777" w:rsidR="005B3901" w:rsidRDefault="005B3901" w:rsidP="00A3671D">
      <w:pPr>
        <w:pStyle w:val="Acronyms"/>
      </w:pPr>
      <w:r>
        <w:t>SFO</w:t>
      </w:r>
      <w:r>
        <w:tab/>
        <w:t>Session Force Out</w:t>
      </w:r>
    </w:p>
    <w:p w14:paraId="189D1A50" w14:textId="77777777" w:rsidR="005B3901" w:rsidRDefault="005B3901" w:rsidP="00A3671D">
      <w:pPr>
        <w:pStyle w:val="Acronyms"/>
      </w:pPr>
      <w:r>
        <w:t>SIT</w:t>
      </w:r>
      <w:r>
        <w:tab/>
        <w:t>Session Inactivity Timeout</w:t>
      </w:r>
    </w:p>
    <w:p w14:paraId="5E07374B" w14:textId="77777777" w:rsidR="005B3901" w:rsidRDefault="005B3901" w:rsidP="00A3671D">
      <w:pPr>
        <w:pStyle w:val="Acronyms"/>
      </w:pPr>
      <w:r>
        <w:t>TCP</w:t>
      </w:r>
      <w:r>
        <w:tab/>
        <w:t>Transport Protocol Port</w:t>
      </w:r>
    </w:p>
    <w:p w14:paraId="55E115FB" w14:textId="77777777" w:rsidR="005B3901" w:rsidRDefault="005B3901" w:rsidP="00A3671D">
      <w:pPr>
        <w:pStyle w:val="Acronyms"/>
      </w:pPr>
      <w:r>
        <w:t>UDP</w:t>
      </w:r>
      <w:r>
        <w:tab/>
        <w:t>User Datagram Protocol</w:t>
      </w:r>
    </w:p>
    <w:p w14:paraId="371520F1" w14:textId="77777777" w:rsidR="005B3901" w:rsidRDefault="005B3901" w:rsidP="00A3671D">
      <w:pPr>
        <w:pStyle w:val="Acronyms"/>
      </w:pPr>
      <w:r>
        <w:t>UTC</w:t>
      </w:r>
      <w:r>
        <w:tab/>
        <w:t>Coordinated Universal Time</w:t>
      </w:r>
    </w:p>
    <w:p w14:paraId="409D8076" w14:textId="77777777" w:rsidR="005B3901" w:rsidRDefault="005B3901" w:rsidP="00A3671D">
      <w:pPr>
        <w:pStyle w:val="Acronyms"/>
      </w:pPr>
      <w:r>
        <w:t>VLAN</w:t>
      </w:r>
      <w:r>
        <w:tab/>
        <w:t>virtual local area network</w:t>
      </w:r>
    </w:p>
    <w:p w14:paraId="75561092" w14:textId="77777777" w:rsidR="00BD67CB" w:rsidRDefault="00BD67CB" w:rsidP="00A3671D">
      <w:pPr>
        <w:pStyle w:val="Acronyms"/>
      </w:pPr>
      <w:r>
        <w:t>NTP</w:t>
      </w:r>
      <w:r>
        <w:tab/>
      </w:r>
      <w:r w:rsidRPr="00BD67CB">
        <w:t>Network Time Protocol</w:t>
      </w:r>
    </w:p>
    <w:p w14:paraId="01C6ABDA" w14:textId="77777777" w:rsidR="00A445C0" w:rsidRPr="001F715E" w:rsidRDefault="00A445C0" w:rsidP="001F715E">
      <w:pPr>
        <w:pStyle w:val="BodyText"/>
      </w:pPr>
    </w:p>
    <w:p w14:paraId="3DBB7295" w14:textId="77777777" w:rsidR="00E12AF4" w:rsidRDefault="00E12AF4" w:rsidP="00576E1F">
      <w:pPr>
        <w:pStyle w:val="BodyText"/>
        <w:sectPr w:rsidR="00E12AF4" w:rsidSect="00A445C0">
          <w:footnotePr>
            <w:numRestart w:val="eachPage"/>
          </w:footnotePr>
          <w:pgSz w:w="12240" w:h="15840" w:code="1"/>
          <w:pgMar w:top="1440" w:right="1440" w:bottom="1440" w:left="1440" w:header="720" w:footer="720" w:gutter="0"/>
          <w:pgNumType w:fmt="lowerRoman"/>
          <w:cols w:space="720"/>
        </w:sectPr>
      </w:pPr>
    </w:p>
    <w:p w14:paraId="5B27944C" w14:textId="77777777" w:rsidR="00E12AF4" w:rsidRDefault="00E12AF4" w:rsidP="004023E7">
      <w:pPr>
        <w:pStyle w:val="HeadingFrontNoTOC"/>
      </w:pPr>
      <w:r>
        <w:lastRenderedPageBreak/>
        <w:t>Contents</w:t>
      </w:r>
    </w:p>
    <w:p w14:paraId="7C856F56" w14:textId="77777777" w:rsidR="00992535" w:rsidRDefault="004E7659">
      <w:pPr>
        <w:pStyle w:val="TOC1"/>
        <w:rPr>
          <w:rFonts w:asciiTheme="minorHAnsi" w:eastAsiaTheme="minorEastAsia" w:hAnsiTheme="minorHAnsi" w:cstheme="minorBidi"/>
          <w:sz w:val="24"/>
          <w:szCs w:val="24"/>
          <w:lang w:eastAsia="ja-JP"/>
        </w:rPr>
      </w:pPr>
      <w:r>
        <w:fldChar w:fldCharType="begin"/>
      </w:r>
      <w:r>
        <w:instrText xml:space="preserve"> TOC \o "2-3" \h \z \t "Heading 1,1,Heading-Front (TOC),1" </w:instrText>
      </w:r>
      <w:r>
        <w:fldChar w:fldCharType="separate"/>
      </w:r>
      <w:bookmarkStart w:id="5" w:name="_GoBack"/>
      <w:bookmarkEnd w:id="5"/>
      <w:r w:rsidR="00992535">
        <w:t>Summary</w:t>
      </w:r>
      <w:r w:rsidR="00992535">
        <w:tab/>
      </w:r>
      <w:r w:rsidR="00992535">
        <w:fldChar w:fldCharType="begin"/>
      </w:r>
      <w:r w:rsidR="00992535">
        <w:instrText xml:space="preserve"> PAGEREF _Toc347568738 \h </w:instrText>
      </w:r>
      <w:r w:rsidR="00992535">
        <w:fldChar w:fldCharType="separate"/>
      </w:r>
      <w:r w:rsidR="00992535">
        <w:t>iii</w:t>
      </w:r>
      <w:r w:rsidR="00992535">
        <w:fldChar w:fldCharType="end"/>
      </w:r>
    </w:p>
    <w:p w14:paraId="260D21B1" w14:textId="77777777" w:rsidR="00992535" w:rsidRDefault="00992535">
      <w:pPr>
        <w:pStyle w:val="TOC1"/>
        <w:rPr>
          <w:rFonts w:asciiTheme="minorHAnsi" w:eastAsiaTheme="minorEastAsia" w:hAnsiTheme="minorHAnsi" w:cstheme="minorBidi"/>
          <w:sz w:val="24"/>
          <w:szCs w:val="24"/>
          <w:lang w:eastAsia="ja-JP"/>
        </w:rPr>
      </w:pPr>
      <w:r>
        <w:t>Acronyms and Abbreviations</w:t>
      </w:r>
      <w:r>
        <w:tab/>
      </w:r>
      <w:r>
        <w:fldChar w:fldCharType="begin"/>
      </w:r>
      <w:r>
        <w:instrText xml:space="preserve"> PAGEREF _Toc347568739 \h </w:instrText>
      </w:r>
      <w:r>
        <w:fldChar w:fldCharType="separate"/>
      </w:r>
      <w:r>
        <w:t>iv</w:t>
      </w:r>
      <w:r>
        <w:fldChar w:fldCharType="end"/>
      </w:r>
    </w:p>
    <w:p w14:paraId="60D2490F" w14:textId="77777777" w:rsidR="00992535" w:rsidRDefault="00992535">
      <w:pPr>
        <w:pStyle w:val="TOC1"/>
        <w:tabs>
          <w:tab w:val="left" w:pos="515"/>
        </w:tabs>
        <w:rPr>
          <w:rFonts w:asciiTheme="minorHAnsi" w:eastAsiaTheme="minorEastAsia" w:hAnsiTheme="minorHAnsi" w:cstheme="minorBidi"/>
          <w:sz w:val="24"/>
          <w:szCs w:val="24"/>
          <w:lang w:eastAsia="ja-JP"/>
        </w:rPr>
      </w:pPr>
      <w:r w:rsidRPr="00F82B01">
        <w:rPr>
          <w:rFonts w:cs="Arial"/>
        </w:rPr>
        <w:t>1.0</w:t>
      </w:r>
      <w:r>
        <w:rPr>
          <w:rFonts w:asciiTheme="minorHAnsi" w:eastAsiaTheme="minorEastAsia" w:hAnsiTheme="minorHAnsi" w:cstheme="minorBidi"/>
          <w:sz w:val="24"/>
          <w:szCs w:val="24"/>
          <w:lang w:eastAsia="ja-JP"/>
        </w:rPr>
        <w:tab/>
      </w:r>
      <w:r>
        <w:t>Data Commonalities</w:t>
      </w:r>
      <w:r>
        <w:tab/>
      </w:r>
      <w:r>
        <w:fldChar w:fldCharType="begin"/>
      </w:r>
      <w:r>
        <w:instrText xml:space="preserve"> PAGEREF _Toc347568740 \h </w:instrText>
      </w:r>
      <w:r>
        <w:fldChar w:fldCharType="separate"/>
      </w:r>
      <w:r>
        <w:t>1</w:t>
      </w:r>
      <w:r>
        <w:fldChar w:fldCharType="end"/>
      </w:r>
    </w:p>
    <w:p w14:paraId="7E49A268"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1.1</w:t>
      </w:r>
      <w:r>
        <w:rPr>
          <w:rFonts w:asciiTheme="minorHAnsi" w:eastAsiaTheme="minorEastAsia" w:hAnsiTheme="minorHAnsi" w:cstheme="minorBidi"/>
          <w:sz w:val="24"/>
          <w:szCs w:val="24"/>
          <w:lang w:eastAsia="ja-JP"/>
        </w:rPr>
        <w:tab/>
      </w:r>
      <w:r>
        <w:t>Time Synchronized to Coordinated Universal Time</w:t>
      </w:r>
      <w:r>
        <w:tab/>
      </w:r>
      <w:r>
        <w:fldChar w:fldCharType="begin"/>
      </w:r>
      <w:r>
        <w:instrText xml:space="preserve"> PAGEREF _Toc347568741 \h </w:instrText>
      </w:r>
      <w:r>
        <w:fldChar w:fldCharType="separate"/>
      </w:r>
      <w:r>
        <w:t>1</w:t>
      </w:r>
      <w:r>
        <w:fldChar w:fldCharType="end"/>
      </w:r>
    </w:p>
    <w:p w14:paraId="69E86771"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1.2</w:t>
      </w:r>
      <w:r>
        <w:rPr>
          <w:rFonts w:asciiTheme="minorHAnsi" w:eastAsiaTheme="minorEastAsia" w:hAnsiTheme="minorHAnsi" w:cstheme="minorBidi"/>
          <w:sz w:val="24"/>
          <w:szCs w:val="24"/>
          <w:lang w:eastAsia="ja-JP"/>
        </w:rPr>
        <w:tab/>
      </w:r>
      <w:r>
        <w:t>Internet Protocol Address Representation</w:t>
      </w:r>
      <w:r>
        <w:tab/>
      </w:r>
      <w:r>
        <w:fldChar w:fldCharType="begin"/>
      </w:r>
      <w:r>
        <w:instrText xml:space="preserve"> PAGEREF _Toc347568742 \h </w:instrText>
      </w:r>
      <w:r>
        <w:fldChar w:fldCharType="separate"/>
      </w:r>
      <w:r>
        <w:t>1</w:t>
      </w:r>
      <w:r>
        <w:fldChar w:fldCharType="end"/>
      </w:r>
    </w:p>
    <w:p w14:paraId="13D5370A"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1.2.1</w:t>
      </w:r>
      <w:r>
        <w:rPr>
          <w:rFonts w:asciiTheme="minorHAnsi" w:eastAsiaTheme="minorEastAsia" w:hAnsiTheme="minorHAnsi" w:cstheme="minorBidi"/>
          <w:sz w:val="24"/>
          <w:szCs w:val="24"/>
          <w:lang w:eastAsia="ja-JP"/>
        </w:rPr>
        <w:tab/>
      </w:r>
      <w:r>
        <w:t>Octet-Coded Decimal (IPv4)</w:t>
      </w:r>
      <w:r>
        <w:tab/>
      </w:r>
      <w:r>
        <w:fldChar w:fldCharType="begin"/>
      </w:r>
      <w:r>
        <w:instrText xml:space="preserve"> PAGEREF _Toc347568743 \h </w:instrText>
      </w:r>
      <w:r>
        <w:fldChar w:fldCharType="separate"/>
      </w:r>
      <w:r>
        <w:t>1</w:t>
      </w:r>
      <w:r>
        <w:fldChar w:fldCharType="end"/>
      </w:r>
    </w:p>
    <w:p w14:paraId="75AD3E11"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1.2.2</w:t>
      </w:r>
      <w:r>
        <w:rPr>
          <w:rFonts w:asciiTheme="minorHAnsi" w:eastAsiaTheme="minorEastAsia" w:hAnsiTheme="minorHAnsi" w:cstheme="minorBidi"/>
          <w:sz w:val="24"/>
          <w:szCs w:val="24"/>
          <w:lang w:eastAsia="ja-JP"/>
        </w:rPr>
        <w:tab/>
      </w:r>
      <w:r>
        <w:t>Hexadecimal Notation (IPv6)</w:t>
      </w:r>
      <w:r>
        <w:tab/>
      </w:r>
      <w:r>
        <w:fldChar w:fldCharType="begin"/>
      </w:r>
      <w:r>
        <w:instrText xml:space="preserve"> PAGEREF _Toc347568744 \h </w:instrText>
      </w:r>
      <w:r>
        <w:fldChar w:fldCharType="separate"/>
      </w:r>
      <w:r>
        <w:t>1</w:t>
      </w:r>
      <w:r>
        <w:fldChar w:fldCharType="end"/>
      </w:r>
    </w:p>
    <w:p w14:paraId="1232FE4D" w14:textId="77777777" w:rsidR="00992535" w:rsidRDefault="00992535">
      <w:pPr>
        <w:pStyle w:val="TOC1"/>
        <w:tabs>
          <w:tab w:val="left" w:pos="515"/>
        </w:tabs>
        <w:rPr>
          <w:rFonts w:asciiTheme="minorHAnsi" w:eastAsiaTheme="minorEastAsia" w:hAnsiTheme="minorHAnsi" w:cstheme="minorBidi"/>
          <w:sz w:val="24"/>
          <w:szCs w:val="24"/>
          <w:lang w:eastAsia="ja-JP"/>
        </w:rPr>
      </w:pPr>
      <w:r w:rsidRPr="00F82B01">
        <w:rPr>
          <w:rFonts w:cs="Arial"/>
        </w:rPr>
        <w:t>2.0</w:t>
      </w:r>
      <w:r>
        <w:rPr>
          <w:rFonts w:asciiTheme="minorHAnsi" w:eastAsiaTheme="minorEastAsia" w:hAnsiTheme="minorHAnsi" w:cstheme="minorBidi"/>
          <w:sz w:val="24"/>
          <w:szCs w:val="24"/>
          <w:lang w:eastAsia="ja-JP"/>
        </w:rPr>
        <w:tab/>
      </w:r>
      <w:r>
        <w:t>FLOWER Data</w:t>
      </w:r>
      <w:r>
        <w:tab/>
      </w:r>
      <w:r>
        <w:fldChar w:fldCharType="begin"/>
      </w:r>
      <w:r>
        <w:instrText xml:space="preserve"> PAGEREF _Toc347568745 \h </w:instrText>
      </w:r>
      <w:r>
        <w:fldChar w:fldCharType="separate"/>
      </w:r>
      <w:r>
        <w:t>2</w:t>
      </w:r>
      <w:r>
        <w:fldChar w:fldCharType="end"/>
      </w:r>
    </w:p>
    <w:p w14:paraId="495287A5"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2.1</w:t>
      </w:r>
      <w:r>
        <w:rPr>
          <w:rFonts w:asciiTheme="minorHAnsi" w:eastAsiaTheme="minorEastAsia" w:hAnsiTheme="minorHAnsi" w:cstheme="minorBidi"/>
          <w:sz w:val="24"/>
          <w:szCs w:val="24"/>
          <w:lang w:eastAsia="ja-JP"/>
        </w:rPr>
        <w:tab/>
      </w:r>
      <w:r>
        <w:t>Overview</w:t>
      </w:r>
      <w:r>
        <w:tab/>
      </w:r>
      <w:r>
        <w:fldChar w:fldCharType="begin"/>
      </w:r>
      <w:r>
        <w:instrText xml:space="preserve"> PAGEREF _Toc347568746 \h </w:instrText>
      </w:r>
      <w:r>
        <w:fldChar w:fldCharType="separate"/>
      </w:r>
      <w:r>
        <w:t>2</w:t>
      </w:r>
      <w:r>
        <w:fldChar w:fldCharType="end"/>
      </w:r>
    </w:p>
    <w:p w14:paraId="7E2A9D34"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2.2</w:t>
      </w:r>
      <w:r>
        <w:rPr>
          <w:rFonts w:asciiTheme="minorHAnsi" w:eastAsiaTheme="minorEastAsia" w:hAnsiTheme="minorHAnsi" w:cstheme="minorBidi"/>
          <w:sz w:val="24"/>
          <w:szCs w:val="24"/>
          <w:lang w:eastAsia="ja-JP"/>
        </w:rPr>
        <w:tab/>
      </w:r>
      <w:r>
        <w:t>Terminology</w:t>
      </w:r>
      <w:r>
        <w:tab/>
      </w:r>
      <w:r>
        <w:fldChar w:fldCharType="begin"/>
      </w:r>
      <w:r>
        <w:instrText xml:space="preserve"> PAGEREF _Toc347568747 \h </w:instrText>
      </w:r>
      <w:r>
        <w:fldChar w:fldCharType="separate"/>
      </w:r>
      <w:r>
        <w:t>2</w:t>
      </w:r>
      <w:r>
        <w:fldChar w:fldCharType="end"/>
      </w:r>
    </w:p>
    <w:p w14:paraId="43DDD30B"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2.3</w:t>
      </w:r>
      <w:r>
        <w:rPr>
          <w:rFonts w:asciiTheme="minorHAnsi" w:eastAsiaTheme="minorEastAsia" w:hAnsiTheme="minorHAnsi" w:cstheme="minorBidi"/>
          <w:sz w:val="24"/>
          <w:szCs w:val="24"/>
          <w:lang w:eastAsia="ja-JP"/>
        </w:rPr>
        <w:tab/>
      </w:r>
      <w:r>
        <w:t>Restrictions</w:t>
      </w:r>
      <w:r>
        <w:tab/>
      </w:r>
      <w:r>
        <w:fldChar w:fldCharType="begin"/>
      </w:r>
      <w:r>
        <w:instrText xml:space="preserve"> PAGEREF _Toc347568748 \h </w:instrText>
      </w:r>
      <w:r>
        <w:fldChar w:fldCharType="separate"/>
      </w:r>
      <w:r>
        <w:t>2</w:t>
      </w:r>
      <w:r>
        <w:fldChar w:fldCharType="end"/>
      </w:r>
    </w:p>
    <w:p w14:paraId="2FF63047"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2.4</w:t>
      </w:r>
      <w:r>
        <w:rPr>
          <w:rFonts w:asciiTheme="minorHAnsi" w:eastAsiaTheme="minorEastAsia" w:hAnsiTheme="minorHAnsi" w:cstheme="minorBidi"/>
          <w:sz w:val="24"/>
          <w:szCs w:val="24"/>
          <w:lang w:eastAsia="ja-JP"/>
        </w:rPr>
        <w:tab/>
      </w:r>
      <w:r>
        <w:t>Processing</w:t>
      </w:r>
      <w:r>
        <w:tab/>
      </w:r>
      <w:r>
        <w:fldChar w:fldCharType="begin"/>
      </w:r>
      <w:r>
        <w:instrText xml:space="preserve"> PAGEREF _Toc347568749 \h </w:instrText>
      </w:r>
      <w:r>
        <w:fldChar w:fldCharType="separate"/>
      </w:r>
      <w:r>
        <w:t>2</w:t>
      </w:r>
      <w:r>
        <w:fldChar w:fldCharType="end"/>
      </w:r>
    </w:p>
    <w:p w14:paraId="12A6E11F"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2.5</w:t>
      </w:r>
      <w:r>
        <w:rPr>
          <w:rFonts w:asciiTheme="minorHAnsi" w:eastAsiaTheme="minorEastAsia" w:hAnsiTheme="minorHAnsi" w:cstheme="minorBidi"/>
          <w:sz w:val="24"/>
          <w:szCs w:val="24"/>
          <w:lang w:eastAsia="ja-JP"/>
        </w:rPr>
        <w:tab/>
      </w:r>
      <w:r>
        <w:t>File Naming Convention</w:t>
      </w:r>
      <w:r>
        <w:tab/>
      </w:r>
      <w:r>
        <w:fldChar w:fldCharType="begin"/>
      </w:r>
      <w:r>
        <w:instrText xml:space="preserve"> PAGEREF _Toc347568750 \h </w:instrText>
      </w:r>
      <w:r>
        <w:fldChar w:fldCharType="separate"/>
      </w:r>
      <w:r>
        <w:t>3</w:t>
      </w:r>
      <w:r>
        <w:fldChar w:fldCharType="end"/>
      </w:r>
    </w:p>
    <w:p w14:paraId="2717271F" w14:textId="77777777" w:rsidR="00992535" w:rsidRDefault="00992535">
      <w:pPr>
        <w:pStyle w:val="TOC2"/>
        <w:tabs>
          <w:tab w:val="left" w:pos="976"/>
        </w:tabs>
        <w:rPr>
          <w:rFonts w:asciiTheme="minorHAnsi" w:eastAsiaTheme="minorEastAsia" w:hAnsiTheme="minorHAnsi" w:cstheme="minorBidi"/>
          <w:sz w:val="24"/>
          <w:szCs w:val="24"/>
          <w:lang w:eastAsia="ja-JP"/>
        </w:rPr>
      </w:pPr>
      <w:r w:rsidRPr="00F82B01">
        <w:rPr>
          <w:rFonts w:cs="Arial"/>
        </w:rPr>
        <w:t>2.6</w:t>
      </w:r>
      <w:r>
        <w:rPr>
          <w:rFonts w:asciiTheme="minorHAnsi" w:eastAsiaTheme="minorEastAsia" w:hAnsiTheme="minorHAnsi" w:cstheme="minorBidi"/>
          <w:sz w:val="24"/>
          <w:szCs w:val="24"/>
          <w:lang w:eastAsia="ja-JP"/>
        </w:rPr>
        <w:tab/>
      </w:r>
      <w:r>
        <w:t>Record Types</w:t>
      </w:r>
      <w:r>
        <w:tab/>
      </w:r>
      <w:r>
        <w:fldChar w:fldCharType="begin"/>
      </w:r>
      <w:r>
        <w:instrText xml:space="preserve"> PAGEREF _Toc347568751 \h </w:instrText>
      </w:r>
      <w:r>
        <w:fldChar w:fldCharType="separate"/>
      </w:r>
      <w:r>
        <w:t>4</w:t>
      </w:r>
      <w:r>
        <w:fldChar w:fldCharType="end"/>
      </w:r>
    </w:p>
    <w:p w14:paraId="3E44A754"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2.6.1</w:t>
      </w:r>
      <w:r>
        <w:rPr>
          <w:rFonts w:asciiTheme="minorHAnsi" w:eastAsiaTheme="minorEastAsia" w:hAnsiTheme="minorHAnsi" w:cstheme="minorBidi"/>
          <w:sz w:val="24"/>
          <w:szCs w:val="24"/>
          <w:lang w:eastAsia="ja-JP"/>
        </w:rPr>
        <w:tab/>
      </w:r>
      <w:r>
        <w:t>Session Record Type</w:t>
      </w:r>
      <w:r>
        <w:tab/>
      </w:r>
      <w:r>
        <w:fldChar w:fldCharType="begin"/>
      </w:r>
      <w:r>
        <w:instrText xml:space="preserve"> PAGEREF _Toc347568752 \h </w:instrText>
      </w:r>
      <w:r>
        <w:fldChar w:fldCharType="separate"/>
      </w:r>
      <w:r>
        <w:t>4</w:t>
      </w:r>
      <w:r>
        <w:fldChar w:fldCharType="end"/>
      </w:r>
    </w:p>
    <w:p w14:paraId="6AD41DE6"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2.6.2</w:t>
      </w:r>
      <w:r>
        <w:rPr>
          <w:rFonts w:asciiTheme="minorHAnsi" w:eastAsiaTheme="minorEastAsia" w:hAnsiTheme="minorHAnsi" w:cstheme="minorBidi"/>
          <w:sz w:val="24"/>
          <w:szCs w:val="24"/>
          <w:lang w:eastAsia="ja-JP"/>
        </w:rPr>
        <w:tab/>
      </w:r>
      <w:r>
        <w:t>Heartbeat Record Type</w:t>
      </w:r>
      <w:r>
        <w:tab/>
      </w:r>
      <w:r>
        <w:fldChar w:fldCharType="begin"/>
      </w:r>
      <w:r>
        <w:instrText xml:space="preserve"> PAGEREF _Toc347568753 \h </w:instrText>
      </w:r>
      <w:r>
        <w:fldChar w:fldCharType="separate"/>
      </w:r>
      <w:r>
        <w:t>22</w:t>
      </w:r>
      <w:r>
        <w:fldChar w:fldCharType="end"/>
      </w:r>
    </w:p>
    <w:p w14:paraId="668BFF55"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2.6.3</w:t>
      </w:r>
      <w:r>
        <w:rPr>
          <w:rFonts w:asciiTheme="minorHAnsi" w:eastAsiaTheme="minorEastAsia" w:hAnsiTheme="minorHAnsi" w:cstheme="minorBidi"/>
          <w:sz w:val="24"/>
          <w:szCs w:val="24"/>
          <w:lang w:eastAsia="ja-JP"/>
        </w:rPr>
        <w:tab/>
      </w:r>
      <w:r>
        <w:t>Metric Record Type</w:t>
      </w:r>
      <w:r>
        <w:tab/>
      </w:r>
      <w:r>
        <w:fldChar w:fldCharType="begin"/>
      </w:r>
      <w:r>
        <w:instrText xml:space="preserve"> PAGEREF _Toc347568754 \h </w:instrText>
      </w:r>
      <w:r>
        <w:fldChar w:fldCharType="separate"/>
      </w:r>
      <w:r>
        <w:t>23</w:t>
      </w:r>
      <w:r>
        <w:fldChar w:fldCharType="end"/>
      </w:r>
    </w:p>
    <w:p w14:paraId="23CF469C"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2.6.4</w:t>
      </w:r>
      <w:r>
        <w:rPr>
          <w:rFonts w:asciiTheme="minorHAnsi" w:eastAsiaTheme="minorEastAsia" w:hAnsiTheme="minorHAnsi" w:cstheme="minorBidi"/>
          <w:sz w:val="24"/>
          <w:szCs w:val="24"/>
          <w:lang w:eastAsia="ja-JP"/>
        </w:rPr>
        <w:tab/>
      </w:r>
      <w:r>
        <w:t>Version Record Type</w:t>
      </w:r>
      <w:r>
        <w:tab/>
      </w:r>
      <w:r>
        <w:fldChar w:fldCharType="begin"/>
      </w:r>
      <w:r>
        <w:instrText xml:space="preserve"> PAGEREF _Toc347568755 \h </w:instrText>
      </w:r>
      <w:r>
        <w:fldChar w:fldCharType="separate"/>
      </w:r>
      <w:r>
        <w:t>24</w:t>
      </w:r>
      <w:r>
        <w:fldChar w:fldCharType="end"/>
      </w:r>
    </w:p>
    <w:p w14:paraId="61D48345" w14:textId="77777777" w:rsidR="00992535" w:rsidRDefault="00992535">
      <w:pPr>
        <w:pStyle w:val="TOC3"/>
        <w:tabs>
          <w:tab w:val="left" w:pos="1602"/>
        </w:tabs>
        <w:rPr>
          <w:rFonts w:asciiTheme="minorHAnsi" w:eastAsiaTheme="minorEastAsia" w:hAnsiTheme="minorHAnsi" w:cstheme="minorBidi"/>
          <w:sz w:val="24"/>
          <w:szCs w:val="24"/>
          <w:lang w:eastAsia="ja-JP"/>
        </w:rPr>
      </w:pPr>
      <w:r w:rsidRPr="00F82B01">
        <w:rPr>
          <w:rFonts w:cs="Arial"/>
        </w:rPr>
        <w:t>2.6.5</w:t>
      </w:r>
      <w:r>
        <w:rPr>
          <w:rFonts w:asciiTheme="minorHAnsi" w:eastAsiaTheme="minorEastAsia" w:hAnsiTheme="minorHAnsi" w:cstheme="minorBidi"/>
          <w:sz w:val="24"/>
          <w:szCs w:val="24"/>
          <w:lang w:eastAsia="ja-JP"/>
        </w:rPr>
        <w:tab/>
      </w:r>
      <w:r>
        <w:t>Error Record Type</w:t>
      </w:r>
      <w:r>
        <w:tab/>
      </w:r>
      <w:r>
        <w:fldChar w:fldCharType="begin"/>
      </w:r>
      <w:r>
        <w:instrText xml:space="preserve"> PAGEREF _Toc347568756 \h </w:instrText>
      </w:r>
      <w:r>
        <w:fldChar w:fldCharType="separate"/>
      </w:r>
      <w:r>
        <w:t>24</w:t>
      </w:r>
      <w:r>
        <w:fldChar w:fldCharType="end"/>
      </w:r>
    </w:p>
    <w:p w14:paraId="7CCE1FB8" w14:textId="77777777" w:rsidR="00E46B1F" w:rsidRDefault="004E7659" w:rsidP="00F027F7">
      <w:pPr>
        <w:pStyle w:val="TOC1"/>
      </w:pPr>
      <w:r>
        <w:fldChar w:fldCharType="end"/>
      </w:r>
    </w:p>
    <w:p w14:paraId="0AA3C617" w14:textId="77777777" w:rsidR="00E46B1F" w:rsidRDefault="00E46B1F" w:rsidP="00E46B1F">
      <w:pPr>
        <w:pStyle w:val="HeadingFrontNoTOC"/>
      </w:pPr>
      <w:r>
        <w:t>Figures</w:t>
      </w:r>
    </w:p>
    <w:p w14:paraId="47F317BA" w14:textId="77777777" w:rsidR="004E7659" w:rsidRPr="00C31E40" w:rsidRDefault="00E46B1F" w:rsidP="004E7659">
      <w:pPr>
        <w:pStyle w:val="TableofFigures"/>
        <w:tabs>
          <w:tab w:val="clear" w:pos="461"/>
          <w:tab w:val="left" w:pos="540"/>
        </w:tabs>
        <w:ind w:left="540" w:hanging="540"/>
        <w:rPr>
          <w:rFonts w:ascii="Calibri" w:hAnsi="Calibri"/>
        </w:rPr>
      </w:pPr>
      <w:r>
        <w:fldChar w:fldCharType="begin"/>
      </w:r>
      <w:r>
        <w:instrText xml:space="preserve"> TOC \h \z \c "Figure" </w:instrText>
      </w:r>
      <w:r>
        <w:fldChar w:fldCharType="separate"/>
      </w:r>
      <w:hyperlink w:anchor="_Toc444248678" w:history="1">
        <w:r w:rsidR="004E7659" w:rsidRPr="003D24CE">
          <w:rPr>
            <w:rStyle w:val="Hyperlink"/>
          </w:rPr>
          <w:t>2.1</w:t>
        </w:r>
        <w:r w:rsidR="004E7659">
          <w:rPr>
            <w:rStyle w:val="Hyperlink"/>
          </w:rPr>
          <w:tab/>
        </w:r>
        <w:r w:rsidR="004E7659" w:rsidRPr="003D24CE">
          <w:rPr>
            <w:rStyle w:val="Hyperlink"/>
          </w:rPr>
          <w:t>Simple Flow Chart of How a Packet is Parsed</w:t>
        </w:r>
        <w:r w:rsidR="004E7659">
          <w:rPr>
            <w:webHidden/>
          </w:rPr>
          <w:tab/>
        </w:r>
        <w:r w:rsidR="004E7659">
          <w:rPr>
            <w:webHidden/>
          </w:rPr>
          <w:fldChar w:fldCharType="begin"/>
        </w:r>
        <w:r w:rsidR="004E7659">
          <w:rPr>
            <w:webHidden/>
          </w:rPr>
          <w:instrText xml:space="preserve"> PAGEREF _Toc444248678 \h </w:instrText>
        </w:r>
        <w:r w:rsidR="004E7659">
          <w:rPr>
            <w:webHidden/>
          </w:rPr>
        </w:r>
        <w:r w:rsidR="004E7659">
          <w:rPr>
            <w:webHidden/>
          </w:rPr>
          <w:fldChar w:fldCharType="separate"/>
        </w:r>
        <w:r w:rsidR="00992535">
          <w:rPr>
            <w:webHidden/>
          </w:rPr>
          <w:t>5</w:t>
        </w:r>
        <w:r w:rsidR="004E7659">
          <w:rPr>
            <w:webHidden/>
          </w:rPr>
          <w:fldChar w:fldCharType="end"/>
        </w:r>
      </w:hyperlink>
    </w:p>
    <w:p w14:paraId="53E21D53" w14:textId="77777777" w:rsidR="004E7659" w:rsidRPr="00C31E40" w:rsidRDefault="00992535" w:rsidP="004E7659">
      <w:pPr>
        <w:pStyle w:val="TableofFigures"/>
        <w:tabs>
          <w:tab w:val="clear" w:pos="461"/>
          <w:tab w:val="left" w:pos="540"/>
        </w:tabs>
        <w:ind w:left="540" w:hanging="540"/>
        <w:rPr>
          <w:rFonts w:ascii="Calibri" w:hAnsi="Calibri"/>
        </w:rPr>
      </w:pPr>
      <w:r>
        <w:fldChar w:fldCharType="begin"/>
      </w:r>
      <w:r>
        <w:instrText xml:space="preserve"> HYPERLINK \l "_Toc444248679" </w:instrText>
      </w:r>
      <w:ins w:id="6" w:author="Darren Curtis" w:date="2017-02-01T11:40:00Z"/>
      <w:r>
        <w:fldChar w:fldCharType="separate"/>
      </w:r>
      <w:r w:rsidR="004E7659" w:rsidRPr="003D24CE">
        <w:rPr>
          <w:rStyle w:val="Hyperlink"/>
        </w:rPr>
        <w:t>2.2</w:t>
      </w:r>
      <w:r w:rsidR="004E7659">
        <w:rPr>
          <w:rStyle w:val="Hyperlink"/>
        </w:rPr>
        <w:tab/>
      </w:r>
      <w:r w:rsidR="004E7659" w:rsidRPr="003D24CE">
        <w:rPr>
          <w:rStyle w:val="Hyperlink"/>
        </w:rPr>
        <w:t>A Tunnel with a Depth of 2</w:t>
      </w:r>
      <w:r w:rsidR="004E7659">
        <w:rPr>
          <w:webHidden/>
        </w:rPr>
        <w:tab/>
      </w:r>
      <w:r w:rsidR="004E7659">
        <w:rPr>
          <w:webHidden/>
        </w:rPr>
        <w:fldChar w:fldCharType="begin"/>
      </w:r>
      <w:r w:rsidR="004E7659">
        <w:rPr>
          <w:webHidden/>
        </w:rPr>
        <w:instrText xml:space="preserve"> PAGEREF _Toc444248679 \h </w:instrText>
      </w:r>
      <w:r w:rsidR="004E7659">
        <w:rPr>
          <w:webHidden/>
        </w:rPr>
      </w:r>
      <w:r w:rsidR="004E7659">
        <w:rPr>
          <w:webHidden/>
        </w:rPr>
        <w:fldChar w:fldCharType="separate"/>
      </w:r>
      <w:r>
        <w:rPr>
          <w:webHidden/>
        </w:rPr>
        <w:t>21</w:t>
      </w:r>
      <w:r w:rsidR="004E7659">
        <w:rPr>
          <w:webHidden/>
        </w:rPr>
        <w:fldChar w:fldCharType="end"/>
      </w:r>
      <w:r>
        <w:fldChar w:fldCharType="end"/>
      </w:r>
    </w:p>
    <w:p w14:paraId="248BE26E" w14:textId="77777777" w:rsidR="00A445C0" w:rsidRDefault="00E46B1F" w:rsidP="00E12AF4">
      <w:pPr>
        <w:tabs>
          <w:tab w:val="clear" w:pos="360"/>
          <w:tab w:val="clear" w:pos="720"/>
          <w:tab w:val="clear" w:pos="1080"/>
          <w:tab w:val="left" w:pos="461"/>
          <w:tab w:val="left" w:pos="922"/>
          <w:tab w:val="left" w:pos="1526"/>
          <w:tab w:val="left" w:pos="2304"/>
          <w:tab w:val="left" w:leader="dot" w:pos="8640"/>
          <w:tab w:val="decimal" w:pos="9000"/>
        </w:tabs>
      </w:pPr>
      <w:r>
        <w:fldChar w:fldCharType="end"/>
      </w:r>
    </w:p>
    <w:p w14:paraId="257A514E" w14:textId="77777777" w:rsidR="00F027F7" w:rsidRDefault="00F027F7" w:rsidP="00F027F7">
      <w:pPr>
        <w:pStyle w:val="HeadingFrontNoTOC"/>
      </w:pPr>
      <w:r>
        <w:t>Tables</w:t>
      </w:r>
    </w:p>
    <w:p w14:paraId="608DF1C7" w14:textId="77777777" w:rsidR="004E7659" w:rsidRPr="00C31E40" w:rsidRDefault="00F027F7" w:rsidP="004E7659">
      <w:pPr>
        <w:pStyle w:val="TableofFigures"/>
        <w:tabs>
          <w:tab w:val="clear" w:pos="461"/>
          <w:tab w:val="left" w:pos="540"/>
        </w:tabs>
        <w:ind w:left="540" w:hanging="540"/>
        <w:rPr>
          <w:rFonts w:ascii="Calibri" w:hAnsi="Calibri"/>
        </w:rPr>
      </w:pPr>
      <w:r>
        <w:fldChar w:fldCharType="begin"/>
      </w:r>
      <w:r>
        <w:instrText xml:space="preserve"> TOC \h \z \t "Caption-Tab" \c </w:instrText>
      </w:r>
      <w:r>
        <w:fldChar w:fldCharType="separate"/>
      </w:r>
      <w:hyperlink w:anchor="_Toc444248680" w:history="1">
        <w:r w:rsidR="004E7659">
          <w:rPr>
            <w:rStyle w:val="Hyperlink"/>
          </w:rPr>
          <w:t>2.1</w:t>
        </w:r>
        <w:r w:rsidR="004E7659">
          <w:rPr>
            <w:rStyle w:val="Hyperlink"/>
          </w:rPr>
          <w:tab/>
        </w:r>
        <w:r w:rsidR="004E7659" w:rsidRPr="00BA16A8">
          <w:rPr>
            <w:rStyle w:val="Hyperlink"/>
          </w:rPr>
          <w:t>Record Type Details</w:t>
        </w:r>
        <w:r w:rsidR="004E7659">
          <w:rPr>
            <w:webHidden/>
          </w:rPr>
          <w:tab/>
        </w:r>
        <w:r w:rsidR="004E7659">
          <w:rPr>
            <w:webHidden/>
          </w:rPr>
          <w:fldChar w:fldCharType="begin"/>
        </w:r>
        <w:r w:rsidR="004E7659">
          <w:rPr>
            <w:webHidden/>
          </w:rPr>
          <w:instrText xml:space="preserve"> PAGEREF _Toc444248680 \h </w:instrText>
        </w:r>
        <w:r w:rsidR="004E7659">
          <w:rPr>
            <w:webHidden/>
          </w:rPr>
        </w:r>
        <w:r w:rsidR="004E7659">
          <w:rPr>
            <w:webHidden/>
          </w:rPr>
          <w:fldChar w:fldCharType="separate"/>
        </w:r>
        <w:r w:rsidR="00992535">
          <w:rPr>
            <w:webHidden/>
          </w:rPr>
          <w:t>4</w:t>
        </w:r>
        <w:r w:rsidR="004E7659">
          <w:rPr>
            <w:webHidden/>
          </w:rPr>
          <w:fldChar w:fldCharType="end"/>
        </w:r>
      </w:hyperlink>
    </w:p>
    <w:p w14:paraId="40815455" w14:textId="77777777" w:rsidR="004E7659" w:rsidRPr="00C31E40" w:rsidRDefault="00992535" w:rsidP="004E7659">
      <w:pPr>
        <w:pStyle w:val="TableofFigures"/>
        <w:tabs>
          <w:tab w:val="clear" w:pos="461"/>
          <w:tab w:val="left" w:pos="540"/>
        </w:tabs>
        <w:ind w:left="540" w:hanging="540"/>
        <w:rPr>
          <w:rFonts w:ascii="Calibri" w:hAnsi="Calibri"/>
        </w:rPr>
      </w:pPr>
      <w:r>
        <w:fldChar w:fldCharType="begin"/>
      </w:r>
      <w:r>
        <w:instrText xml:space="preserve"> HYPERLINK \l "_Toc444248681" </w:instrText>
      </w:r>
      <w:ins w:id="7" w:author="Darren Curtis" w:date="2017-02-01T11:40:00Z"/>
      <w:r>
        <w:fldChar w:fldCharType="separate"/>
      </w:r>
      <w:r w:rsidR="004E7659">
        <w:rPr>
          <w:rStyle w:val="Hyperlink"/>
        </w:rPr>
        <w:t>2.2</w:t>
      </w:r>
      <w:r w:rsidR="004E7659">
        <w:rPr>
          <w:rStyle w:val="Hyperlink"/>
        </w:rPr>
        <w:tab/>
      </w:r>
      <w:r w:rsidR="004E7659" w:rsidRPr="00BA16A8">
        <w:rPr>
          <w:rStyle w:val="Hyperlink"/>
        </w:rPr>
        <w:t>Field Order and Field Details</w:t>
      </w:r>
      <w:r w:rsidR="004E7659">
        <w:rPr>
          <w:webHidden/>
        </w:rPr>
        <w:tab/>
      </w:r>
      <w:r w:rsidR="004E7659">
        <w:rPr>
          <w:webHidden/>
        </w:rPr>
        <w:fldChar w:fldCharType="begin"/>
      </w:r>
      <w:r w:rsidR="004E7659">
        <w:rPr>
          <w:webHidden/>
        </w:rPr>
        <w:instrText xml:space="preserve"> PAGEREF _Toc444248681 \h </w:instrText>
      </w:r>
      <w:r w:rsidR="004E7659">
        <w:rPr>
          <w:webHidden/>
        </w:rPr>
      </w:r>
      <w:r w:rsidR="004E7659">
        <w:rPr>
          <w:webHidden/>
        </w:rPr>
        <w:fldChar w:fldCharType="separate"/>
      </w:r>
      <w:r>
        <w:rPr>
          <w:webHidden/>
        </w:rPr>
        <w:t>6</w:t>
      </w:r>
      <w:r w:rsidR="004E7659">
        <w:rPr>
          <w:webHidden/>
        </w:rPr>
        <w:fldChar w:fldCharType="end"/>
      </w:r>
      <w:r>
        <w:fldChar w:fldCharType="end"/>
      </w:r>
    </w:p>
    <w:p w14:paraId="3C8D1014" w14:textId="77777777" w:rsidR="004E7659" w:rsidRPr="00C31E40" w:rsidRDefault="00992535" w:rsidP="004E7659">
      <w:pPr>
        <w:pStyle w:val="TableofFigures"/>
        <w:tabs>
          <w:tab w:val="clear" w:pos="461"/>
          <w:tab w:val="left" w:pos="540"/>
        </w:tabs>
        <w:ind w:left="540" w:hanging="540"/>
        <w:rPr>
          <w:rFonts w:ascii="Calibri" w:hAnsi="Calibri"/>
        </w:rPr>
      </w:pPr>
      <w:r>
        <w:fldChar w:fldCharType="begin"/>
      </w:r>
      <w:r>
        <w:instrText xml:space="preserve"> HYPERLINK \l "_Toc44424868</w:instrText>
      </w:r>
      <w:r>
        <w:instrText xml:space="preserve">2" </w:instrText>
      </w:r>
      <w:ins w:id="8" w:author="Darren Curtis" w:date="2017-02-01T11:40:00Z"/>
      <w:r>
        <w:fldChar w:fldCharType="separate"/>
      </w:r>
      <w:r w:rsidR="004E7659">
        <w:rPr>
          <w:rStyle w:val="Hyperlink"/>
        </w:rPr>
        <w:t>2.3</w:t>
      </w:r>
      <w:r w:rsidR="004E7659">
        <w:rPr>
          <w:rStyle w:val="Hyperlink"/>
        </w:rPr>
        <w:tab/>
      </w:r>
      <w:r w:rsidR="004E7659" w:rsidRPr="00BA16A8">
        <w:rPr>
          <w:rStyle w:val="Hyperlink"/>
        </w:rPr>
        <w:t>Process for Calculating Payload</w:t>
      </w:r>
      <w:r w:rsidR="004E7659">
        <w:rPr>
          <w:webHidden/>
        </w:rPr>
        <w:tab/>
      </w:r>
      <w:r w:rsidR="004E7659">
        <w:rPr>
          <w:webHidden/>
        </w:rPr>
        <w:fldChar w:fldCharType="begin"/>
      </w:r>
      <w:r w:rsidR="004E7659">
        <w:rPr>
          <w:webHidden/>
        </w:rPr>
        <w:instrText xml:space="preserve"> PAGEREF _Toc444248682 \h </w:instrText>
      </w:r>
      <w:r w:rsidR="004E7659">
        <w:rPr>
          <w:webHidden/>
        </w:rPr>
      </w:r>
      <w:r w:rsidR="004E7659">
        <w:rPr>
          <w:webHidden/>
        </w:rPr>
        <w:fldChar w:fldCharType="separate"/>
      </w:r>
      <w:r>
        <w:rPr>
          <w:webHidden/>
        </w:rPr>
        <w:t>18</w:t>
      </w:r>
      <w:r w:rsidR="004E7659">
        <w:rPr>
          <w:webHidden/>
        </w:rPr>
        <w:fldChar w:fldCharType="end"/>
      </w:r>
      <w:r>
        <w:fldChar w:fldCharType="end"/>
      </w:r>
    </w:p>
    <w:p w14:paraId="0AAEA8E2" w14:textId="77777777" w:rsidR="00F027F7" w:rsidRDefault="00F027F7" w:rsidP="00F027F7">
      <w:pPr>
        <w:pStyle w:val="TableofFigures"/>
      </w:pPr>
      <w:r>
        <w:fldChar w:fldCharType="end"/>
      </w:r>
    </w:p>
    <w:p w14:paraId="6991A2DE" w14:textId="77777777" w:rsidR="00F027F7" w:rsidRDefault="00F027F7" w:rsidP="00E12AF4">
      <w:pPr>
        <w:tabs>
          <w:tab w:val="clear" w:pos="360"/>
          <w:tab w:val="clear" w:pos="720"/>
          <w:tab w:val="clear" w:pos="1080"/>
          <w:tab w:val="left" w:pos="461"/>
          <w:tab w:val="left" w:pos="922"/>
          <w:tab w:val="left" w:pos="1526"/>
          <w:tab w:val="left" w:pos="2304"/>
          <w:tab w:val="left" w:leader="dot" w:pos="8640"/>
          <w:tab w:val="decimal" w:pos="9000"/>
        </w:tabs>
      </w:pPr>
    </w:p>
    <w:p w14:paraId="13220467" w14:textId="77777777" w:rsidR="00F027F7" w:rsidRDefault="00F027F7" w:rsidP="00E12AF4">
      <w:pPr>
        <w:tabs>
          <w:tab w:val="clear" w:pos="360"/>
          <w:tab w:val="clear" w:pos="720"/>
          <w:tab w:val="clear" w:pos="1080"/>
          <w:tab w:val="left" w:pos="461"/>
          <w:tab w:val="left" w:pos="922"/>
          <w:tab w:val="left" w:pos="1526"/>
          <w:tab w:val="left" w:pos="2304"/>
          <w:tab w:val="left" w:leader="dot" w:pos="8640"/>
          <w:tab w:val="decimal" w:pos="9000"/>
        </w:tabs>
        <w:sectPr w:rsidR="00F027F7" w:rsidSect="005B3901">
          <w:headerReference w:type="default" r:id="rId17"/>
          <w:footerReference w:type="default" r:id="rId18"/>
          <w:footnotePr>
            <w:numRestart w:val="eachPage"/>
          </w:footnotePr>
          <w:type w:val="oddPage"/>
          <w:pgSz w:w="12240" w:h="15840" w:code="1"/>
          <w:pgMar w:top="1440" w:right="1440" w:bottom="1440" w:left="1440" w:header="720" w:footer="720" w:gutter="0"/>
          <w:pgNumType w:fmt="lowerRoman" w:chapStyle="6" w:chapSep="period"/>
          <w:cols w:space="720"/>
        </w:sectPr>
      </w:pPr>
    </w:p>
    <w:p w14:paraId="1B0FB086" w14:textId="77777777" w:rsidR="001F715E" w:rsidRDefault="001F715E" w:rsidP="001F715E">
      <w:pPr>
        <w:pStyle w:val="Heading1"/>
      </w:pPr>
      <w:bookmarkStart w:id="9" w:name="_Toc216599344"/>
      <w:bookmarkStart w:id="10" w:name="_Toc347568740"/>
      <w:r>
        <w:lastRenderedPageBreak/>
        <w:t>Data</w:t>
      </w:r>
      <w:bookmarkEnd w:id="9"/>
      <w:r>
        <w:t xml:space="preserve"> Commonalities</w:t>
      </w:r>
      <w:bookmarkEnd w:id="10"/>
    </w:p>
    <w:p w14:paraId="43F3B4A2" w14:textId="77777777" w:rsidR="001F715E" w:rsidRDefault="001F715E" w:rsidP="00BE2534">
      <w:pPr>
        <w:pStyle w:val="BodyText"/>
      </w:pPr>
      <w:r>
        <w:t xml:space="preserve">Certain data elements are common across </w:t>
      </w:r>
      <w:r w:rsidR="00A3671D">
        <w:t>Flow appliance</w:t>
      </w:r>
      <w:r>
        <w:t xml:space="preserve"> products.</w:t>
      </w:r>
    </w:p>
    <w:p w14:paraId="77658E47" w14:textId="77777777" w:rsidR="001F715E" w:rsidRDefault="001F715E" w:rsidP="00174D37">
      <w:pPr>
        <w:pStyle w:val="Heading2"/>
      </w:pPr>
      <w:bookmarkStart w:id="11" w:name="_Toc216599345"/>
      <w:bookmarkStart w:id="12" w:name="_Toc347568741"/>
      <w:r>
        <w:t xml:space="preserve">Time Synchronized to </w:t>
      </w:r>
      <w:bookmarkEnd w:id="11"/>
      <w:r w:rsidR="00174D37" w:rsidRPr="00174D37">
        <w:t>Coordinated Universal Time</w:t>
      </w:r>
      <w:bookmarkEnd w:id="12"/>
    </w:p>
    <w:p w14:paraId="0E103B6C" w14:textId="77777777" w:rsidR="001F715E" w:rsidRPr="00CF4C69" w:rsidRDefault="00030535" w:rsidP="001F715E">
      <w:pPr>
        <w:pStyle w:val="BodyText"/>
      </w:pPr>
      <w:r>
        <w:t xml:space="preserve">The </w:t>
      </w:r>
      <w:r w:rsidR="001C46AF">
        <w:t>FLOWER</w:t>
      </w:r>
      <w:r>
        <w:t xml:space="preserve"> appliance</w:t>
      </w:r>
      <w:r w:rsidRPr="006C0859">
        <w:t xml:space="preserve"> </w:t>
      </w:r>
      <w:r w:rsidR="001F715E" w:rsidRPr="006C0859">
        <w:t xml:space="preserve">represents time in the Coordinated Universal Time (UTC) time zone, regardless of the physical location of each </w:t>
      </w:r>
      <w:r w:rsidR="001C46AF">
        <w:t>FLOWER</w:t>
      </w:r>
      <w:r>
        <w:t xml:space="preserve"> appliance</w:t>
      </w:r>
      <w:r w:rsidR="001F715E" w:rsidRPr="006C0859">
        <w:t xml:space="preserve">. </w:t>
      </w:r>
      <w:r w:rsidR="0005498B">
        <w:t xml:space="preserve"> </w:t>
      </w:r>
      <w:r w:rsidR="001F715E" w:rsidRPr="006C0859">
        <w:t xml:space="preserve">Analysis of site behavior needs to take into account the local time zone and </w:t>
      </w:r>
      <w:r w:rsidR="001F715E" w:rsidRPr="00CF4C69">
        <w:t>any daylight saving time changes.</w:t>
      </w:r>
      <w:r w:rsidR="001F715E" w:rsidRPr="00CF4C69">
        <w:rPr>
          <w:rStyle w:val="FootnoteReference"/>
          <w:sz w:val="24"/>
          <w:szCs w:val="24"/>
        </w:rPr>
        <w:footnoteReference w:id="1"/>
      </w:r>
      <w:r w:rsidR="001F715E" w:rsidRPr="00CF4C69">
        <w:rPr>
          <w:vertAlign w:val="superscript"/>
        </w:rPr>
        <w:t>,</w:t>
      </w:r>
      <w:r w:rsidR="001F715E" w:rsidRPr="00CF4C69">
        <w:rPr>
          <w:rStyle w:val="FootnoteReference"/>
          <w:sz w:val="24"/>
          <w:szCs w:val="24"/>
        </w:rPr>
        <w:footnoteReference w:id="2"/>
      </w:r>
    </w:p>
    <w:p w14:paraId="1FC45B01" w14:textId="77777777" w:rsidR="001F715E" w:rsidRPr="006C0859" w:rsidRDefault="001F715E" w:rsidP="001F715E">
      <w:pPr>
        <w:pStyle w:val="Heading2"/>
      </w:pPr>
      <w:bookmarkStart w:id="13" w:name="_Toc66162245"/>
      <w:bookmarkStart w:id="14" w:name="_Toc66175225"/>
      <w:bookmarkStart w:id="15" w:name="_Toc83458677"/>
      <w:bookmarkStart w:id="16" w:name="_Toc216599346"/>
      <w:bookmarkStart w:id="17" w:name="_Toc93293277"/>
      <w:bookmarkStart w:id="18" w:name="_Toc128819743"/>
      <w:bookmarkStart w:id="19" w:name="_Toc347568742"/>
      <w:bookmarkEnd w:id="13"/>
      <w:bookmarkEnd w:id="14"/>
      <w:bookmarkEnd w:id="15"/>
      <w:r w:rsidRPr="006C0859">
        <w:t>I</w:t>
      </w:r>
      <w:r w:rsidR="00030535">
        <w:t xml:space="preserve">nternet </w:t>
      </w:r>
      <w:r w:rsidRPr="006C0859">
        <w:t>P</w:t>
      </w:r>
      <w:r w:rsidR="00030535">
        <w:t>rotocol</w:t>
      </w:r>
      <w:r w:rsidRPr="006C0859">
        <w:t xml:space="preserve"> Address Representation</w:t>
      </w:r>
      <w:bookmarkEnd w:id="16"/>
      <w:bookmarkEnd w:id="19"/>
    </w:p>
    <w:p w14:paraId="4AE3F4C1" w14:textId="77777777" w:rsidR="001F715E" w:rsidRPr="006C0859" w:rsidRDefault="001C46AF" w:rsidP="001F715E">
      <w:pPr>
        <w:pStyle w:val="BodyText"/>
      </w:pPr>
      <w:r>
        <w:t>FLOWER</w:t>
      </w:r>
      <w:r w:rsidR="001F715E" w:rsidRPr="006C0859">
        <w:t xml:space="preserve"> represents all </w:t>
      </w:r>
      <w:r w:rsidR="00030535">
        <w:t>Internet Protocol (</w:t>
      </w:r>
      <w:proofErr w:type="gramStart"/>
      <w:r w:rsidR="001F715E" w:rsidRPr="006C0859">
        <w:t>IP</w:t>
      </w:r>
      <w:r w:rsidR="00030535">
        <w:t>)</w:t>
      </w:r>
      <w:r w:rsidR="001F715E" w:rsidRPr="006C0859">
        <w:t>v4</w:t>
      </w:r>
      <w:proofErr w:type="gramEnd"/>
      <w:r w:rsidR="001F715E" w:rsidRPr="006C0859">
        <w:t xml:space="preserve"> addresses in </w:t>
      </w:r>
      <w:r w:rsidR="00A3671D">
        <w:t>O</w:t>
      </w:r>
      <w:r w:rsidR="001F715E" w:rsidRPr="006C0859">
        <w:t>ctet-</w:t>
      </w:r>
      <w:r w:rsidR="00A3671D">
        <w:t>C</w:t>
      </w:r>
      <w:r w:rsidR="001F715E" w:rsidRPr="006C0859">
        <w:t xml:space="preserve">oded </w:t>
      </w:r>
      <w:r w:rsidR="00A3671D">
        <w:t>D</w:t>
      </w:r>
      <w:r w:rsidR="001F715E" w:rsidRPr="006C0859">
        <w:t xml:space="preserve">ecimal </w:t>
      </w:r>
      <w:r w:rsidR="00030535">
        <w:t xml:space="preserve">(OCD) </w:t>
      </w:r>
      <w:r w:rsidR="001F715E" w:rsidRPr="006C0859">
        <w:t>notation and IPv6 addresses in hexadecimal IPv6 notation.</w:t>
      </w:r>
    </w:p>
    <w:p w14:paraId="26315D37" w14:textId="77777777" w:rsidR="001F715E" w:rsidRPr="006C0859" w:rsidRDefault="001F715E" w:rsidP="001F715E">
      <w:pPr>
        <w:pStyle w:val="Heading3"/>
      </w:pPr>
      <w:bookmarkStart w:id="20" w:name="_Octet-coded_Decimal"/>
      <w:bookmarkStart w:id="21" w:name="_Toc216599347"/>
      <w:bookmarkStart w:id="22" w:name="_Toc347568743"/>
      <w:bookmarkEnd w:id="20"/>
      <w:r w:rsidRPr="006C0859">
        <w:t>Octet-Coded Decimal (IPv4)</w:t>
      </w:r>
      <w:bookmarkEnd w:id="21"/>
      <w:bookmarkEnd w:id="22"/>
    </w:p>
    <w:p w14:paraId="4ED1DD4C" w14:textId="77777777" w:rsidR="001F715E" w:rsidRPr="00CF4C69" w:rsidRDefault="001F715E" w:rsidP="001F715E">
      <w:pPr>
        <w:pStyle w:val="BodyText"/>
      </w:pPr>
      <w:r w:rsidRPr="006C0859">
        <w:t xml:space="preserve">An IPv4 address will be represented in OCD notation. </w:t>
      </w:r>
      <w:r w:rsidR="0005498B">
        <w:t xml:space="preserve"> </w:t>
      </w:r>
      <w:r w:rsidRPr="006C0859">
        <w:t>For example</w:t>
      </w:r>
      <w:r w:rsidR="0005498B">
        <w:t>,</w:t>
      </w:r>
      <w:r w:rsidRPr="006C0859">
        <w:t xml:space="preserve"> the IP address </w:t>
      </w:r>
      <w:r w:rsidRPr="0048305B">
        <w:rPr>
          <w:rStyle w:val="ComputerCodeChar"/>
          <w:rFonts w:cs="Courier New"/>
          <w:sz w:val="20"/>
          <w:szCs w:val="20"/>
        </w:rPr>
        <w:t>130.20.180.5</w:t>
      </w:r>
      <w:r w:rsidRPr="006C0859">
        <w:t xml:space="preserve"> will be </w:t>
      </w:r>
      <w:r w:rsidRPr="0048305B">
        <w:rPr>
          <w:rStyle w:val="ComputerCodeChar"/>
          <w:rFonts w:cs="Courier New"/>
          <w:sz w:val="20"/>
          <w:szCs w:val="20"/>
        </w:rPr>
        <w:t>130020180005</w:t>
      </w:r>
      <w:r w:rsidRPr="006C0859">
        <w:t xml:space="preserve"> and the IP address </w:t>
      </w:r>
      <w:r w:rsidRPr="0048305B">
        <w:rPr>
          <w:rStyle w:val="ComputerCodeChar"/>
          <w:rFonts w:cs="Courier New"/>
          <w:sz w:val="20"/>
          <w:szCs w:val="20"/>
        </w:rPr>
        <w:t>4.20.180.5</w:t>
      </w:r>
      <w:r w:rsidRPr="006C0859">
        <w:t xml:space="preserve"> will be </w:t>
      </w:r>
      <w:r w:rsidRPr="0048305B">
        <w:rPr>
          <w:rStyle w:val="ComputerCodeChar"/>
          <w:rFonts w:cs="Courier New"/>
          <w:sz w:val="20"/>
          <w:szCs w:val="20"/>
        </w:rPr>
        <w:t>4020180005</w:t>
      </w:r>
      <w:r w:rsidRPr="006C0859">
        <w:t xml:space="preserve">. </w:t>
      </w:r>
      <w:r w:rsidR="0005498B">
        <w:t xml:space="preserve"> </w:t>
      </w:r>
      <w:r w:rsidRPr="006C0859">
        <w:t xml:space="preserve">The first octet </w:t>
      </w:r>
      <w:r w:rsidRPr="0005498B">
        <w:rPr>
          <w:b/>
        </w:rPr>
        <w:t xml:space="preserve">will </w:t>
      </w:r>
      <w:r w:rsidR="0005498B" w:rsidRPr="0005498B">
        <w:rPr>
          <w:b/>
        </w:rPr>
        <w:t xml:space="preserve">not </w:t>
      </w:r>
      <w:r w:rsidRPr="0005498B">
        <w:rPr>
          <w:b/>
        </w:rPr>
        <w:t>be padded</w:t>
      </w:r>
      <w:r w:rsidRPr="006C0859">
        <w:t xml:space="preserve"> to the left with zeros.</w:t>
      </w:r>
      <w:r w:rsidR="0005498B">
        <w:t xml:space="preserve"> </w:t>
      </w:r>
      <w:r w:rsidRPr="006C0859">
        <w:t xml:space="preserve"> The second, third, and fourth octets will be zero-padded </w:t>
      </w:r>
      <w:r w:rsidRPr="00CF4C69">
        <w:t>to the left, as needed to fill three decimal digits per octet.</w:t>
      </w:r>
    </w:p>
    <w:p w14:paraId="6423900A" w14:textId="77777777" w:rsidR="001F715E" w:rsidRPr="006C0859" w:rsidRDefault="001F715E" w:rsidP="001F715E">
      <w:pPr>
        <w:pStyle w:val="Heading3"/>
        <w:tabs>
          <w:tab w:val="clear" w:pos="936"/>
          <w:tab w:val="num" w:pos="720"/>
        </w:tabs>
        <w:spacing w:before="200" w:after="60"/>
        <w:ind w:left="720" w:hanging="720"/>
      </w:pPr>
      <w:bookmarkStart w:id="23" w:name="_Hexadecimal_Notation"/>
      <w:bookmarkStart w:id="24" w:name="_Hexadecimal_Notation_(IPv6)"/>
      <w:bookmarkStart w:id="25" w:name="_Toc216599348"/>
      <w:bookmarkStart w:id="26" w:name="_Toc347568744"/>
      <w:bookmarkEnd w:id="23"/>
      <w:bookmarkEnd w:id="24"/>
      <w:r w:rsidRPr="006C0859">
        <w:t>Hexadecimal Notation (IPv6)</w:t>
      </w:r>
      <w:bookmarkEnd w:id="25"/>
      <w:bookmarkEnd w:id="26"/>
    </w:p>
    <w:p w14:paraId="4359AAE5" w14:textId="77777777" w:rsidR="001F715E" w:rsidRPr="006C0859" w:rsidRDefault="001F715E" w:rsidP="006C0859">
      <w:pPr>
        <w:pStyle w:val="BodyText"/>
      </w:pPr>
      <w:r w:rsidRPr="006C0859">
        <w:t xml:space="preserve">All IPv6 address representations will only be in full notation, that is, eight groups where each group contains four hexadecimal digits. </w:t>
      </w:r>
      <w:r w:rsidR="0005498B">
        <w:t xml:space="preserve"> </w:t>
      </w:r>
      <w:r w:rsidRPr="006C0859">
        <w:t>The short notation of IPv6 addresses</w:t>
      </w:r>
      <w:r w:rsidR="0005498B">
        <w:t>,</w:t>
      </w:r>
      <w:r w:rsidRPr="006C0859">
        <w:t xml:space="preserve"> which replaces the longest sequences of zeros with ‘</w:t>
      </w:r>
      <w:proofErr w:type="gramStart"/>
      <w:r w:rsidRPr="006C0859">
        <w:t>::</w:t>
      </w:r>
      <w:proofErr w:type="gramEnd"/>
      <w:r w:rsidRPr="006C0859">
        <w:t>’</w:t>
      </w:r>
      <w:r w:rsidR="0005498B">
        <w:t>,</w:t>
      </w:r>
      <w:r w:rsidRPr="006C0859">
        <w:t xml:space="preserve"> </w:t>
      </w:r>
      <w:r w:rsidRPr="0005498B">
        <w:rPr>
          <w:b/>
        </w:rPr>
        <w:t xml:space="preserve">is </w:t>
      </w:r>
      <w:r w:rsidR="0005498B" w:rsidRPr="0005498B">
        <w:rPr>
          <w:b/>
        </w:rPr>
        <w:t xml:space="preserve">not </w:t>
      </w:r>
      <w:r w:rsidRPr="0005498B">
        <w:rPr>
          <w:b/>
        </w:rPr>
        <w:t>currently supported</w:t>
      </w:r>
      <w:r w:rsidRPr="006C0859">
        <w:t>.</w:t>
      </w:r>
    </w:p>
    <w:p w14:paraId="61FDF62C" w14:textId="77777777" w:rsidR="001F715E" w:rsidRPr="006C0859" w:rsidRDefault="001F715E" w:rsidP="006C0859">
      <w:pPr>
        <w:pStyle w:val="BodyText"/>
      </w:pPr>
      <w:r w:rsidRPr="006C0859">
        <w:t xml:space="preserve">An example of an IPv6 address is </w:t>
      </w:r>
      <w:r w:rsidRPr="0048305B">
        <w:rPr>
          <w:rStyle w:val="ComputerCodeChar"/>
          <w:rFonts w:cs="Courier New"/>
          <w:sz w:val="20"/>
          <w:szCs w:val="20"/>
        </w:rPr>
        <w:t>20010DB80000000000000000142857AB</w:t>
      </w:r>
      <w:r w:rsidRPr="006C0859">
        <w:t>.</w:t>
      </w:r>
    </w:p>
    <w:p w14:paraId="66D9CDCC" w14:textId="77777777" w:rsidR="001F715E" w:rsidRPr="006C0859" w:rsidRDefault="007779AE" w:rsidP="00A445C0">
      <w:pPr>
        <w:pStyle w:val="Heading1"/>
      </w:pPr>
      <w:bookmarkStart w:id="27" w:name="_IPv4-Mapped_IPv6_Address"/>
      <w:bookmarkStart w:id="28" w:name="_Toc128819745"/>
      <w:bookmarkStart w:id="29" w:name="_Toc216599350"/>
      <w:bookmarkEnd w:id="17"/>
      <w:bookmarkEnd w:id="18"/>
      <w:bookmarkEnd w:id="27"/>
      <w:r>
        <w:br w:type="page"/>
      </w:r>
      <w:bookmarkStart w:id="30" w:name="_Toc347568745"/>
      <w:r w:rsidR="001C46AF">
        <w:lastRenderedPageBreak/>
        <w:t>FLOWER</w:t>
      </w:r>
      <w:r w:rsidR="001F715E" w:rsidRPr="006C0859">
        <w:t xml:space="preserve"> Data</w:t>
      </w:r>
      <w:bookmarkEnd w:id="28"/>
      <w:bookmarkEnd w:id="29"/>
      <w:bookmarkEnd w:id="30"/>
    </w:p>
    <w:p w14:paraId="4CB906D1" w14:textId="77777777" w:rsidR="001F715E" w:rsidRPr="006C0859" w:rsidRDefault="001F715E" w:rsidP="006C0859">
      <w:pPr>
        <w:pStyle w:val="Heading2"/>
      </w:pPr>
      <w:bookmarkStart w:id="31" w:name="_Toc128819746"/>
      <w:bookmarkStart w:id="32" w:name="_Toc93293278"/>
      <w:bookmarkStart w:id="33" w:name="_Toc216599351"/>
      <w:bookmarkStart w:id="34" w:name="_Toc347568746"/>
      <w:r w:rsidRPr="006C0859">
        <w:t>Overview</w:t>
      </w:r>
      <w:bookmarkEnd w:id="31"/>
      <w:bookmarkEnd w:id="32"/>
      <w:bookmarkEnd w:id="33"/>
      <w:bookmarkEnd w:id="34"/>
    </w:p>
    <w:p w14:paraId="7147557E" w14:textId="77777777" w:rsidR="001F715E" w:rsidRPr="006C0859" w:rsidRDefault="001C46AF" w:rsidP="006C0859">
      <w:pPr>
        <w:pStyle w:val="BodyText"/>
      </w:pPr>
      <w:r>
        <w:t>FLOWER</w:t>
      </w:r>
      <w:r w:rsidR="001F715E" w:rsidRPr="006C0859">
        <w:t xml:space="preserve"> is a network sensor designed and written by </w:t>
      </w:r>
      <w:r w:rsidR="00030535">
        <w:t>network and software engineers</w:t>
      </w:r>
      <w:r w:rsidR="001F715E" w:rsidRPr="006C0859">
        <w:t xml:space="preserve">. </w:t>
      </w:r>
      <w:r w:rsidR="00BB5EC6">
        <w:t xml:space="preserve"> </w:t>
      </w:r>
      <w:r>
        <w:t>FLOWER</w:t>
      </w:r>
      <w:r w:rsidR="001F715E" w:rsidRPr="006C0859">
        <w:t xml:space="preserve"> can either read </w:t>
      </w:r>
      <w:proofErr w:type="spellStart"/>
      <w:r w:rsidR="001F715E" w:rsidRPr="00CF4C69">
        <w:t>tcpdump</w:t>
      </w:r>
      <w:proofErr w:type="spellEnd"/>
      <w:r w:rsidR="001F715E" w:rsidRPr="00CF4C69">
        <w:t>/</w:t>
      </w:r>
      <w:proofErr w:type="spellStart"/>
      <w:r w:rsidR="001F715E" w:rsidRPr="00CF4C69">
        <w:t>libpcap</w:t>
      </w:r>
      <w:proofErr w:type="spellEnd"/>
      <w:r w:rsidR="001F715E" w:rsidRPr="00CF4C69">
        <w:t xml:space="preserve"> format files</w:t>
      </w:r>
      <w:r>
        <w:t>, through a PCAP library,</w:t>
      </w:r>
      <w:r w:rsidR="001F715E" w:rsidRPr="00CF4C69">
        <w:t xml:space="preserve"> or </w:t>
      </w:r>
      <w:r>
        <w:t>from the Linux kernel ring buffer for an</w:t>
      </w:r>
      <w:r w:rsidR="001F715E" w:rsidRPr="00CF4C69">
        <w:t xml:space="preserve"> Ethernet interface</w:t>
      </w:r>
      <w:r>
        <w:t xml:space="preserve"> on the appliance</w:t>
      </w:r>
      <w:r w:rsidR="001F715E" w:rsidRPr="00CF4C69">
        <w:t xml:space="preserve">. </w:t>
      </w:r>
      <w:r w:rsidR="00BB5EC6">
        <w:t xml:space="preserve"> </w:t>
      </w:r>
      <w:r w:rsidR="00030535">
        <w:t>Network and software engineers</w:t>
      </w:r>
      <w:r w:rsidR="00030535" w:rsidRPr="00CF4C69">
        <w:t xml:space="preserve"> </w:t>
      </w:r>
      <w:r w:rsidR="001F715E" w:rsidRPr="00CF4C69">
        <w:t xml:space="preserve">developed and tested </w:t>
      </w:r>
      <w:r>
        <w:t>FLOWER</w:t>
      </w:r>
      <w:r w:rsidR="00BB5EC6" w:rsidRPr="006C0859">
        <w:t xml:space="preserve"> </w:t>
      </w:r>
      <w:r w:rsidR="001F715E" w:rsidRPr="006C0859">
        <w:t xml:space="preserve">on various platforms including RHEL Linux, Windows XP, </w:t>
      </w:r>
      <w:proofErr w:type="spellStart"/>
      <w:r w:rsidR="001F715E" w:rsidRPr="006C0859">
        <w:t>MacOS</w:t>
      </w:r>
      <w:proofErr w:type="spellEnd"/>
      <w:r w:rsidR="001F715E" w:rsidRPr="006C0859">
        <w:t xml:space="preserve"> X, and the </w:t>
      </w:r>
      <w:proofErr w:type="spellStart"/>
      <w:r w:rsidR="001F715E" w:rsidRPr="006C0859">
        <w:t>Bivio</w:t>
      </w:r>
      <w:proofErr w:type="spellEnd"/>
      <w:r w:rsidR="001F715E" w:rsidRPr="006C0859">
        <w:t xml:space="preserve"> network appliance.</w:t>
      </w:r>
    </w:p>
    <w:p w14:paraId="58A7AD3F" w14:textId="77777777" w:rsidR="001F715E" w:rsidRPr="00D158F8" w:rsidRDefault="001F715E" w:rsidP="006C0859">
      <w:pPr>
        <w:pStyle w:val="Heading2"/>
        <w:spacing w:after="120"/>
      </w:pPr>
      <w:bookmarkStart w:id="35" w:name="_Toc128819747"/>
      <w:bookmarkStart w:id="36" w:name="_Toc216599352"/>
      <w:bookmarkStart w:id="37" w:name="_Toc347568747"/>
      <w:r w:rsidRPr="00D158F8">
        <w:t>Terminology</w:t>
      </w:r>
      <w:bookmarkEnd w:id="35"/>
      <w:bookmarkEnd w:id="36"/>
      <w:bookmarkEnd w:id="37"/>
    </w:p>
    <w:tbl>
      <w:tblPr>
        <w:tblW w:w="9446" w:type="dxa"/>
        <w:jc w:val="center"/>
        <w:tblBorders>
          <w:top w:val="single" w:sz="8" w:space="0" w:color="auto"/>
          <w:bottom w:val="single" w:sz="8" w:space="0" w:color="auto"/>
        </w:tblBorders>
        <w:tblLayout w:type="fixed"/>
        <w:tblCellMar>
          <w:top w:w="58" w:type="dxa"/>
          <w:left w:w="115" w:type="dxa"/>
          <w:bottom w:w="58" w:type="dxa"/>
          <w:right w:w="115" w:type="dxa"/>
        </w:tblCellMar>
        <w:tblLook w:val="01E0" w:firstRow="1" w:lastRow="1" w:firstColumn="1" w:lastColumn="1" w:noHBand="0" w:noVBand="0"/>
      </w:tblPr>
      <w:tblGrid>
        <w:gridCol w:w="1526"/>
        <w:gridCol w:w="7920"/>
      </w:tblGrid>
      <w:tr w:rsidR="001F715E" w:rsidRPr="006C0859" w14:paraId="3FA8E992" w14:textId="77777777" w:rsidTr="006C0859">
        <w:trPr>
          <w:jc w:val="center"/>
        </w:trPr>
        <w:tc>
          <w:tcPr>
            <w:tcW w:w="1526" w:type="dxa"/>
            <w:tcBorders>
              <w:top w:val="single" w:sz="8" w:space="0" w:color="auto"/>
              <w:bottom w:val="single" w:sz="8" w:space="0" w:color="auto"/>
            </w:tcBorders>
            <w:shd w:val="clear" w:color="auto" w:fill="auto"/>
          </w:tcPr>
          <w:p w14:paraId="33AE2813" w14:textId="77777777" w:rsidR="001F715E" w:rsidRPr="002F17BE" w:rsidRDefault="001F715E" w:rsidP="006C0859">
            <w:pPr>
              <w:tabs>
                <w:tab w:val="center" w:pos="4320"/>
                <w:tab w:val="right" w:pos="8640"/>
              </w:tabs>
              <w:rPr>
                <w:sz w:val="20"/>
              </w:rPr>
            </w:pPr>
            <w:r w:rsidRPr="002F17BE">
              <w:rPr>
                <w:sz w:val="20"/>
              </w:rPr>
              <w:t>Term(s)</w:t>
            </w:r>
          </w:p>
        </w:tc>
        <w:tc>
          <w:tcPr>
            <w:tcW w:w="7920" w:type="dxa"/>
            <w:tcBorders>
              <w:top w:val="single" w:sz="8" w:space="0" w:color="auto"/>
              <w:bottom w:val="single" w:sz="8" w:space="0" w:color="auto"/>
            </w:tcBorders>
            <w:shd w:val="clear" w:color="auto" w:fill="auto"/>
          </w:tcPr>
          <w:p w14:paraId="3B4420BE" w14:textId="77777777" w:rsidR="001F715E" w:rsidRPr="002F17BE" w:rsidRDefault="001F715E" w:rsidP="006C0859">
            <w:pPr>
              <w:tabs>
                <w:tab w:val="center" w:pos="4320"/>
                <w:tab w:val="right" w:pos="8640"/>
              </w:tabs>
              <w:rPr>
                <w:sz w:val="20"/>
              </w:rPr>
            </w:pPr>
            <w:r w:rsidRPr="002F17BE">
              <w:rPr>
                <w:sz w:val="20"/>
              </w:rPr>
              <w:t>Definition</w:t>
            </w:r>
          </w:p>
        </w:tc>
      </w:tr>
      <w:tr w:rsidR="001F715E" w:rsidRPr="006C0859" w14:paraId="0166C8C7" w14:textId="77777777" w:rsidTr="00BD67CB">
        <w:trPr>
          <w:jc w:val="center"/>
        </w:trPr>
        <w:tc>
          <w:tcPr>
            <w:tcW w:w="1526" w:type="dxa"/>
            <w:tcBorders>
              <w:top w:val="single" w:sz="8" w:space="0" w:color="auto"/>
            </w:tcBorders>
            <w:shd w:val="clear" w:color="auto" w:fill="auto"/>
          </w:tcPr>
          <w:p w14:paraId="4E1569FE" w14:textId="77777777" w:rsidR="001F715E" w:rsidRPr="006C0859" w:rsidRDefault="001F715E" w:rsidP="006C0859">
            <w:pPr>
              <w:tabs>
                <w:tab w:val="center" w:pos="4320"/>
                <w:tab w:val="right" w:pos="8640"/>
              </w:tabs>
              <w:rPr>
                <w:sz w:val="20"/>
              </w:rPr>
            </w:pPr>
            <w:proofErr w:type="gramStart"/>
            <w:r w:rsidRPr="006C0859">
              <w:rPr>
                <w:sz w:val="20"/>
              </w:rPr>
              <w:t>flow</w:t>
            </w:r>
            <w:proofErr w:type="gramEnd"/>
            <w:r w:rsidRPr="006C0859">
              <w:rPr>
                <w:sz w:val="20"/>
              </w:rPr>
              <w:t>, IP flow</w:t>
            </w:r>
          </w:p>
        </w:tc>
        <w:tc>
          <w:tcPr>
            <w:tcW w:w="7920" w:type="dxa"/>
            <w:tcBorders>
              <w:top w:val="single" w:sz="8" w:space="0" w:color="auto"/>
            </w:tcBorders>
            <w:shd w:val="clear" w:color="auto" w:fill="auto"/>
          </w:tcPr>
          <w:p w14:paraId="26901AF4" w14:textId="77777777" w:rsidR="001F715E" w:rsidRPr="006C0859" w:rsidRDefault="001F715E" w:rsidP="006C0859">
            <w:pPr>
              <w:tabs>
                <w:tab w:val="center" w:pos="4320"/>
                <w:tab w:val="right" w:pos="8640"/>
              </w:tabs>
              <w:rPr>
                <w:sz w:val="20"/>
              </w:rPr>
            </w:pPr>
            <w:r w:rsidRPr="006C0859">
              <w:rPr>
                <w:sz w:val="20"/>
              </w:rPr>
              <w:t xml:space="preserve">A sequence of packets between two network addresses, closely related in time with common source and destination IP addresses and protocol, as well as source and destination port numbers if </w:t>
            </w:r>
            <w:r w:rsidR="001C46AF">
              <w:rPr>
                <w:sz w:val="20"/>
              </w:rPr>
              <w:t xml:space="preserve">the protocol is </w:t>
            </w:r>
            <w:r w:rsidRPr="006C0859">
              <w:rPr>
                <w:sz w:val="20"/>
              </w:rPr>
              <w:t>UDP or TCP.</w:t>
            </w:r>
          </w:p>
        </w:tc>
      </w:tr>
      <w:tr w:rsidR="001F715E" w:rsidRPr="006C0859" w14:paraId="536A4823" w14:textId="77777777" w:rsidTr="00BD67CB">
        <w:trPr>
          <w:jc w:val="center"/>
        </w:trPr>
        <w:tc>
          <w:tcPr>
            <w:tcW w:w="1526" w:type="dxa"/>
            <w:shd w:val="clear" w:color="auto" w:fill="auto"/>
          </w:tcPr>
          <w:p w14:paraId="5F312E5E" w14:textId="77777777" w:rsidR="001F715E" w:rsidRPr="006C0859" w:rsidRDefault="001F715E" w:rsidP="006C0859">
            <w:pPr>
              <w:tabs>
                <w:tab w:val="center" w:pos="4320"/>
                <w:tab w:val="right" w:pos="8640"/>
              </w:tabs>
              <w:rPr>
                <w:sz w:val="20"/>
              </w:rPr>
            </w:pPr>
            <w:r w:rsidRPr="006C0859">
              <w:rPr>
                <w:sz w:val="20"/>
              </w:rPr>
              <w:t>Bi-directional flow record</w:t>
            </w:r>
          </w:p>
        </w:tc>
        <w:tc>
          <w:tcPr>
            <w:tcW w:w="7920" w:type="dxa"/>
            <w:shd w:val="clear" w:color="auto" w:fill="auto"/>
          </w:tcPr>
          <w:p w14:paraId="7CCCAF34" w14:textId="77777777" w:rsidR="001F715E" w:rsidRPr="006C0859" w:rsidRDefault="001F715E" w:rsidP="001C46AF">
            <w:pPr>
              <w:tabs>
                <w:tab w:val="center" w:pos="4320"/>
                <w:tab w:val="right" w:pos="8640"/>
              </w:tabs>
              <w:rPr>
                <w:sz w:val="20"/>
              </w:rPr>
            </w:pPr>
            <w:r w:rsidRPr="006C0859">
              <w:rPr>
                <w:sz w:val="20"/>
              </w:rPr>
              <w:t xml:space="preserve">A record of traffic between two communicating network addresses. </w:t>
            </w:r>
            <w:r w:rsidR="00BB5EC6">
              <w:rPr>
                <w:sz w:val="20"/>
              </w:rPr>
              <w:t xml:space="preserve"> </w:t>
            </w:r>
            <w:r w:rsidRPr="006C0859">
              <w:rPr>
                <w:sz w:val="20"/>
              </w:rPr>
              <w:t xml:space="preserve">The address and port value of each endpoint are associated with the converse values for packets traveling in the reverse direction. </w:t>
            </w:r>
            <w:r w:rsidR="00BB5EC6">
              <w:rPr>
                <w:sz w:val="20"/>
              </w:rPr>
              <w:t xml:space="preserve"> </w:t>
            </w:r>
            <w:r w:rsidRPr="006C0859">
              <w:rPr>
                <w:sz w:val="20"/>
              </w:rPr>
              <w:t xml:space="preserve">The “first seen” packet on the wire establishes the flow </w:t>
            </w:r>
            <w:r w:rsidR="001C46AF">
              <w:rPr>
                <w:sz w:val="20"/>
              </w:rPr>
              <w:t>connection</w:t>
            </w:r>
            <w:r w:rsidR="001C46AF" w:rsidRPr="006C0859">
              <w:rPr>
                <w:sz w:val="20"/>
              </w:rPr>
              <w:t xml:space="preserve"> </w:t>
            </w:r>
            <w:r w:rsidRPr="006C0859">
              <w:rPr>
                <w:sz w:val="20"/>
              </w:rPr>
              <w:t xml:space="preserve">in sensor memory, and follow-on packet values are added to that </w:t>
            </w:r>
            <w:r w:rsidR="001C46AF">
              <w:rPr>
                <w:sz w:val="20"/>
              </w:rPr>
              <w:t>connection</w:t>
            </w:r>
            <w:r w:rsidRPr="006C0859">
              <w:rPr>
                <w:sz w:val="20"/>
              </w:rPr>
              <w:t xml:space="preserve">. </w:t>
            </w:r>
            <w:r w:rsidR="00BB5EC6">
              <w:rPr>
                <w:sz w:val="20"/>
              </w:rPr>
              <w:t xml:space="preserve"> </w:t>
            </w:r>
            <w:r w:rsidRPr="006C0859">
              <w:rPr>
                <w:sz w:val="20"/>
              </w:rPr>
              <w:t>Fields in each record include the first seen source IP address – packet counts in each direction, etc.</w:t>
            </w:r>
          </w:p>
        </w:tc>
      </w:tr>
      <w:tr w:rsidR="001F715E" w:rsidRPr="006C0859" w14:paraId="54C0DA70" w14:textId="77777777" w:rsidTr="006C0859">
        <w:trPr>
          <w:jc w:val="center"/>
        </w:trPr>
        <w:tc>
          <w:tcPr>
            <w:tcW w:w="1526" w:type="dxa"/>
            <w:shd w:val="clear" w:color="auto" w:fill="auto"/>
          </w:tcPr>
          <w:p w14:paraId="2F5E566F" w14:textId="77777777" w:rsidR="001F715E" w:rsidRPr="006C0859" w:rsidRDefault="001C46AF" w:rsidP="006C0859">
            <w:pPr>
              <w:tabs>
                <w:tab w:val="center" w:pos="4320"/>
                <w:tab w:val="right" w:pos="8640"/>
              </w:tabs>
              <w:rPr>
                <w:sz w:val="20"/>
              </w:rPr>
            </w:pPr>
            <w:r>
              <w:rPr>
                <w:sz w:val="20"/>
              </w:rPr>
              <w:t>FLOWER</w:t>
            </w:r>
          </w:p>
        </w:tc>
        <w:tc>
          <w:tcPr>
            <w:tcW w:w="7920" w:type="dxa"/>
            <w:shd w:val="clear" w:color="auto" w:fill="auto"/>
          </w:tcPr>
          <w:p w14:paraId="5126B37E" w14:textId="77777777" w:rsidR="001F715E" w:rsidRPr="006C0859" w:rsidRDefault="001F715E" w:rsidP="006C0859">
            <w:pPr>
              <w:tabs>
                <w:tab w:val="center" w:pos="4320"/>
                <w:tab w:val="right" w:pos="8640"/>
              </w:tabs>
              <w:rPr>
                <w:sz w:val="20"/>
              </w:rPr>
            </w:pPr>
            <w:r w:rsidRPr="006C0859">
              <w:rPr>
                <w:sz w:val="20"/>
              </w:rPr>
              <w:t xml:space="preserve">Flow Analyzer </w:t>
            </w:r>
            <w:r w:rsidR="00BB5EC6">
              <w:rPr>
                <w:sz w:val="20"/>
              </w:rPr>
              <w:t>–</w:t>
            </w:r>
            <w:r w:rsidRPr="006C0859">
              <w:rPr>
                <w:sz w:val="20"/>
              </w:rPr>
              <w:t xml:space="preserve"> Network sensor program name.</w:t>
            </w:r>
          </w:p>
        </w:tc>
      </w:tr>
    </w:tbl>
    <w:p w14:paraId="0588E996" w14:textId="77777777" w:rsidR="001F715E" w:rsidRPr="00D158F8" w:rsidRDefault="001F715E" w:rsidP="006C0859">
      <w:pPr>
        <w:pStyle w:val="Heading2"/>
      </w:pPr>
      <w:bookmarkStart w:id="38" w:name="_Toc128819748"/>
      <w:bookmarkStart w:id="39" w:name="_Toc93293279"/>
      <w:bookmarkStart w:id="40" w:name="_Toc216599353"/>
      <w:bookmarkStart w:id="41" w:name="_Toc347568748"/>
      <w:r w:rsidRPr="00D158F8">
        <w:t>Restrictions</w:t>
      </w:r>
      <w:bookmarkEnd w:id="38"/>
      <w:bookmarkEnd w:id="39"/>
      <w:bookmarkEnd w:id="40"/>
      <w:bookmarkEnd w:id="41"/>
    </w:p>
    <w:p w14:paraId="7075CC5F" w14:textId="77777777" w:rsidR="001F715E" w:rsidRPr="00D158F8" w:rsidRDefault="001F715E" w:rsidP="006C0859">
      <w:pPr>
        <w:pStyle w:val="BodyText"/>
      </w:pPr>
      <w:r w:rsidRPr="00D158F8">
        <w:t xml:space="preserve">The </w:t>
      </w:r>
      <w:r w:rsidR="001C46AF">
        <w:t>FLOWER</w:t>
      </w:r>
      <w:r w:rsidRPr="00D158F8">
        <w:t xml:space="preserve"> software has been constructed to handle standard Ethernet and 802.1Q (VLAN) traffic. </w:t>
      </w:r>
      <w:r w:rsidR="00BB5EC6">
        <w:t xml:space="preserve"> </w:t>
      </w:r>
      <w:r w:rsidRPr="00D158F8">
        <w:t xml:space="preserve">No other layer 2 protocols are supported. </w:t>
      </w:r>
      <w:r w:rsidR="00BB5EC6">
        <w:t xml:space="preserve"> </w:t>
      </w:r>
      <w:r w:rsidRPr="00D158F8">
        <w:t xml:space="preserve">The payload portions of the packet are not </w:t>
      </w:r>
      <w:r w:rsidR="001C46AF" w:rsidRPr="00D158F8">
        <w:t xml:space="preserve">examined </w:t>
      </w:r>
      <w:r w:rsidR="001C46AF">
        <w:t xml:space="preserve">or analyzed </w:t>
      </w:r>
      <w:r w:rsidRPr="00D158F8">
        <w:t>in any way.</w:t>
      </w:r>
    </w:p>
    <w:p w14:paraId="722E5125" w14:textId="77777777" w:rsidR="001F715E" w:rsidRDefault="001F715E" w:rsidP="006C0859">
      <w:pPr>
        <w:pStyle w:val="Heading2"/>
      </w:pPr>
      <w:bookmarkStart w:id="42" w:name="Processing"/>
      <w:bookmarkStart w:id="43" w:name="_Processing"/>
      <w:bookmarkStart w:id="44" w:name="_Toc128819749"/>
      <w:bookmarkStart w:id="45" w:name="_Toc216599354"/>
      <w:bookmarkStart w:id="46" w:name="_Toc347568749"/>
      <w:bookmarkEnd w:id="42"/>
      <w:bookmarkEnd w:id="43"/>
      <w:r>
        <w:t>Processing</w:t>
      </w:r>
      <w:bookmarkEnd w:id="44"/>
      <w:bookmarkEnd w:id="45"/>
      <w:bookmarkEnd w:id="46"/>
    </w:p>
    <w:p w14:paraId="75EBE35C" w14:textId="77777777" w:rsidR="001F715E" w:rsidRDefault="001F715E" w:rsidP="006C0859">
      <w:pPr>
        <w:pStyle w:val="BodyText"/>
      </w:pPr>
      <w:r>
        <w:t xml:space="preserve">The code is organized around a simple loop. </w:t>
      </w:r>
      <w:r w:rsidR="00BB5EC6">
        <w:t xml:space="preserve"> </w:t>
      </w:r>
      <w:r>
        <w:t xml:space="preserve">A packet is read from either a file or a live </w:t>
      </w:r>
      <w:r w:rsidR="002238BF">
        <w:t>E</w:t>
      </w:r>
      <w:r>
        <w:t>thernet interface.</w:t>
      </w:r>
      <w:r w:rsidR="00BB5EC6">
        <w:t xml:space="preserve"> </w:t>
      </w:r>
      <w:r>
        <w:t xml:space="preserve"> The packet is decoded and information about the packet at the IP layer is saved in a flow cache. </w:t>
      </w:r>
      <w:r w:rsidR="002238BF">
        <w:t xml:space="preserve"> </w:t>
      </w:r>
      <w:r>
        <w:t xml:space="preserve">Protocol specific information for UDP and TCP is also saved. </w:t>
      </w:r>
      <w:r w:rsidR="002238BF">
        <w:t xml:space="preserve"> </w:t>
      </w:r>
      <w:r>
        <w:t>The packet is assigned to a new flow or merged with an existing flow.</w:t>
      </w:r>
    </w:p>
    <w:p w14:paraId="757E486A" w14:textId="77777777" w:rsidR="001F715E" w:rsidRDefault="001F715E" w:rsidP="006C0859">
      <w:pPr>
        <w:pStyle w:val="BodyText"/>
      </w:pPr>
      <w:r>
        <w:t xml:space="preserve">Flow duration and ending times are measured to the limit of the accuracy of the time stamps recorded by the system’s network device driver. </w:t>
      </w:r>
      <w:r w:rsidR="002238BF">
        <w:t xml:space="preserve"> </w:t>
      </w:r>
      <w:r>
        <w:t xml:space="preserve">The resolutions of the time stamps are microseconds, though the accuracy of the values may be much less. </w:t>
      </w:r>
      <w:r w:rsidR="002238BF">
        <w:t xml:space="preserve"> </w:t>
      </w:r>
      <w:r>
        <w:t xml:space="preserve">Observation of two different systems recording the same data stream and having their clocks synchronized with </w:t>
      </w:r>
      <w:r w:rsidR="00030535" w:rsidRPr="00030535">
        <w:t>Network Time Protocol</w:t>
      </w:r>
      <w:r w:rsidR="00BD67CB">
        <w:t xml:space="preserve"> (NTP)</w:t>
      </w:r>
      <w:r w:rsidR="00030535" w:rsidRPr="00030535">
        <w:t xml:space="preserve"> </w:t>
      </w:r>
      <w:r>
        <w:t>can show that the time stamps may differ by at least 0.2 seconds.</w:t>
      </w:r>
    </w:p>
    <w:p w14:paraId="08ACFE6D" w14:textId="77777777" w:rsidR="001F715E" w:rsidRDefault="001F715E" w:rsidP="006C0859">
      <w:pPr>
        <w:pStyle w:val="BodyText"/>
      </w:pPr>
      <w:r>
        <w:t>The two parameters that control the assembly of packets into flows are</w:t>
      </w:r>
    </w:p>
    <w:p w14:paraId="6FA94F12" w14:textId="77777777" w:rsidR="001F715E" w:rsidRDefault="001F715E" w:rsidP="00A05894">
      <w:pPr>
        <w:pStyle w:val="ListBullet"/>
      </w:pPr>
      <w:r>
        <w:t>Session Inactivity Timeout (SIT)</w:t>
      </w:r>
    </w:p>
    <w:p w14:paraId="4D4B5D93" w14:textId="77777777" w:rsidR="001F715E" w:rsidRPr="003F2C10" w:rsidRDefault="001F715E" w:rsidP="003F2C10">
      <w:pPr>
        <w:pStyle w:val="ListBullet"/>
      </w:pPr>
      <w:r w:rsidRPr="003F2C10">
        <w:t>Session Force Out (SFO)</w:t>
      </w:r>
      <w:r w:rsidR="001F1BEB">
        <w:t>.</w:t>
      </w:r>
    </w:p>
    <w:p w14:paraId="5F51A9F1" w14:textId="77777777" w:rsidR="001F715E" w:rsidRDefault="001F715E" w:rsidP="006C0859">
      <w:pPr>
        <w:pStyle w:val="BodyText"/>
      </w:pPr>
      <w:r>
        <w:lastRenderedPageBreak/>
        <w:t xml:space="preserve">The </w:t>
      </w:r>
      <w:r w:rsidR="001C46AF">
        <w:t xml:space="preserve">default </w:t>
      </w:r>
      <w:r>
        <w:t xml:space="preserve">value of SIT is nominally set to 2 minutes (120 seconds). </w:t>
      </w:r>
      <w:r w:rsidR="008B7C04">
        <w:t xml:space="preserve"> </w:t>
      </w:r>
      <w:r>
        <w:t xml:space="preserve">Sessions that have been idle for this length of time are written to the capture file with the </w:t>
      </w:r>
      <w:r w:rsidR="00466DCE">
        <w:t>FRAGMENT_TYPE</w:t>
      </w:r>
      <w:r>
        <w:t xml:space="preserve"> field set to “C”, indicating that the record is complete</w:t>
      </w:r>
      <w:r w:rsidR="008B7C04">
        <w:t>,</w:t>
      </w:r>
      <w:r>
        <w:t xml:space="preserve"> and there are no subsequent records related to this flow.</w:t>
      </w:r>
    </w:p>
    <w:p w14:paraId="5AF15EB6" w14:textId="77777777" w:rsidR="001F715E" w:rsidRDefault="001F715E" w:rsidP="006C0859">
      <w:pPr>
        <w:pStyle w:val="BodyText"/>
      </w:pPr>
      <w:r>
        <w:t>Long duration flows are defined as those whose packet arrival times exceed the span of time specified by the value of SFO</w:t>
      </w:r>
      <w:r w:rsidR="00C20B74">
        <w:t>,</w:t>
      </w:r>
      <w:r>
        <w:t xml:space="preserve"> nominally set to 15 minutes (900 seconds). </w:t>
      </w:r>
      <w:r w:rsidR="00C20B74">
        <w:t xml:space="preserve"> </w:t>
      </w:r>
      <w:r>
        <w:t xml:space="preserve">Long running sessions will have more than one record relating to that session. </w:t>
      </w:r>
      <w:r w:rsidR="00C20B74">
        <w:t xml:space="preserve"> </w:t>
      </w:r>
      <w:r>
        <w:t xml:space="preserve">At the time a new packet for a flow is processed, the duration of the flow is compared with the SFO value. </w:t>
      </w:r>
      <w:r w:rsidR="00C20B74">
        <w:t xml:space="preserve"> </w:t>
      </w:r>
      <w:r>
        <w:t xml:space="preserve">If the duration exceeds this value, the session is written to the data store, and the packet data accumulators are cleared. </w:t>
      </w:r>
      <w:r w:rsidR="00C20B74">
        <w:t xml:space="preserve"> </w:t>
      </w:r>
      <w:r w:rsidR="00D17172">
        <w:t>These sessions will be marked as</w:t>
      </w:r>
      <w:r>
        <w:t xml:space="preserve"> being fragmented by using the </w:t>
      </w:r>
      <w:r w:rsidR="00466DCE">
        <w:rPr>
          <w:rStyle w:val="ComputerCodeChar"/>
          <w:rFonts w:cs="Courier New"/>
          <w:sz w:val="20"/>
          <w:szCs w:val="20"/>
        </w:rPr>
        <w:t>FRAGMENT_TYPE</w:t>
      </w:r>
      <w:r>
        <w:t xml:space="preserve"> field.</w:t>
      </w:r>
    </w:p>
    <w:p w14:paraId="78CB55FD" w14:textId="77777777" w:rsidR="001F715E" w:rsidRDefault="001F715E" w:rsidP="006C0859">
      <w:pPr>
        <w:pStyle w:val="BodyText"/>
      </w:pPr>
      <w:r>
        <w:t xml:space="preserve">The first such record in a long running flow will have the </w:t>
      </w:r>
      <w:r w:rsidR="00466DCE">
        <w:rPr>
          <w:rStyle w:val="ComputerCodeChar"/>
          <w:rFonts w:cs="Courier New"/>
          <w:sz w:val="20"/>
          <w:szCs w:val="20"/>
        </w:rPr>
        <w:t>FRAGMENT_TYPE</w:t>
      </w:r>
      <w:r>
        <w:t xml:space="preserve"> field set to </w:t>
      </w:r>
      <w:r w:rsidRPr="0048305B">
        <w:rPr>
          <w:rStyle w:val="ComputerCodeChar"/>
          <w:rFonts w:cs="Courier New"/>
          <w:sz w:val="20"/>
          <w:szCs w:val="20"/>
        </w:rPr>
        <w:t>F</w:t>
      </w:r>
      <w:r>
        <w:t xml:space="preserve"> to indicate that </w:t>
      </w:r>
      <w:r w:rsidR="00C20B74">
        <w:t xml:space="preserve">it </w:t>
      </w:r>
      <w:r>
        <w:t>is the first record</w:t>
      </w:r>
      <w:r w:rsidR="00C20B74">
        <w:t>,</w:t>
      </w:r>
      <w:r>
        <w:t xml:space="preserve"> and there may be more records related to this record. </w:t>
      </w:r>
      <w:r w:rsidR="00C20B74">
        <w:t xml:space="preserve"> </w:t>
      </w:r>
      <w:r>
        <w:t xml:space="preserve">Subsequent records will have the </w:t>
      </w:r>
      <w:r w:rsidR="00466DCE">
        <w:rPr>
          <w:rStyle w:val="ComputerCodeChar"/>
          <w:rFonts w:cs="Courier New"/>
          <w:sz w:val="20"/>
          <w:szCs w:val="20"/>
        </w:rPr>
        <w:t>FRAGMENT_TYPE</w:t>
      </w:r>
      <w:r>
        <w:t xml:space="preserve"> flag set to indicate they are not the first records in the flow. </w:t>
      </w:r>
      <w:r w:rsidR="00C20B74">
        <w:t xml:space="preserve"> </w:t>
      </w:r>
      <w:r>
        <w:t xml:space="preserve">The </w:t>
      </w:r>
      <w:r w:rsidR="00466DCE">
        <w:rPr>
          <w:rStyle w:val="ComputerCodeChar"/>
          <w:rFonts w:cs="Courier New"/>
          <w:sz w:val="20"/>
          <w:szCs w:val="20"/>
        </w:rPr>
        <w:t>FRAGMENT_TYPE</w:t>
      </w:r>
      <w:r w:rsidRPr="0048305B">
        <w:rPr>
          <w:rStyle w:val="ComputerCodeChar"/>
          <w:rFonts w:cs="Courier New"/>
          <w:sz w:val="20"/>
          <w:szCs w:val="20"/>
        </w:rPr>
        <w:t xml:space="preserve"> </w:t>
      </w:r>
      <w:r>
        <w:t xml:space="preserve">in the record will be set to </w:t>
      </w:r>
      <w:r w:rsidRPr="0048305B">
        <w:rPr>
          <w:rStyle w:val="ComputerCodeChar"/>
          <w:rFonts w:cs="Courier New"/>
          <w:sz w:val="20"/>
          <w:szCs w:val="20"/>
        </w:rPr>
        <w:t>N</w:t>
      </w:r>
      <w:r>
        <w:t xml:space="preserve"> if it is the next (but not the last) record that continues to exceed the SFO. </w:t>
      </w:r>
      <w:r w:rsidR="00C20B74">
        <w:t xml:space="preserve"> </w:t>
      </w:r>
      <w:r>
        <w:t xml:space="preserve">The </w:t>
      </w:r>
      <w:r w:rsidR="00466DCE">
        <w:rPr>
          <w:rStyle w:val="ComputerCodeChar"/>
          <w:rFonts w:cs="Courier New"/>
          <w:sz w:val="20"/>
          <w:szCs w:val="20"/>
        </w:rPr>
        <w:t>FRAGMENT_TYPE</w:t>
      </w:r>
      <w:r>
        <w:t xml:space="preserve"> field will be set to </w:t>
      </w:r>
      <w:r w:rsidRPr="0048305B">
        <w:rPr>
          <w:rStyle w:val="ComputerCodeChar"/>
          <w:rFonts w:cs="Courier New"/>
          <w:sz w:val="20"/>
          <w:szCs w:val="20"/>
        </w:rPr>
        <w:t>L</w:t>
      </w:r>
      <w:r>
        <w:t xml:space="preserve"> if this is the last record for the session</w:t>
      </w:r>
      <w:r w:rsidR="00C20B74">
        <w:t>,</w:t>
      </w:r>
      <w:r>
        <w:t xml:space="preserve"> and its idle time has exceeded the SIT value. </w:t>
      </w:r>
      <w:r w:rsidR="00C20B74">
        <w:t xml:space="preserve"> </w:t>
      </w:r>
      <w:r>
        <w:t xml:space="preserve">In this way, a long running flow will consist of a series of records. </w:t>
      </w:r>
      <w:r w:rsidR="00C20B74">
        <w:t xml:space="preserve"> </w:t>
      </w:r>
      <w:r>
        <w:t>The summation of the data from the individual records will reproduce the totals for the flow.</w:t>
      </w:r>
    </w:p>
    <w:p w14:paraId="2BAEBE00" w14:textId="77777777" w:rsidR="001F715E" w:rsidRDefault="001F715E" w:rsidP="00507BDE">
      <w:pPr>
        <w:pStyle w:val="BodyText"/>
        <w:spacing w:before="200"/>
      </w:pPr>
      <w:r>
        <w:t>If the</w:t>
      </w:r>
      <w:r w:rsidR="00110CF6">
        <w:t xml:space="preserve"> packet capture</w:t>
      </w:r>
      <w:r>
        <w:t xml:space="preserve"> </w:t>
      </w:r>
      <w:r w:rsidR="00110CF6">
        <w:t>(</w:t>
      </w:r>
      <w:proofErr w:type="spellStart"/>
      <w:r>
        <w:t>pcap</w:t>
      </w:r>
      <w:proofErr w:type="spellEnd"/>
      <w:r w:rsidR="00110CF6">
        <w:t>)</w:t>
      </w:r>
      <w:r>
        <w:t xml:space="preserve"> data is read from a file</w:t>
      </w:r>
      <w:r w:rsidR="00C20B74">
        <w:t>,</w:t>
      </w:r>
      <w:r>
        <w:t xml:space="preserve"> and the last record has been processed, any flow records remaining in the cache will be written out to the data store and have the </w:t>
      </w:r>
      <w:r w:rsidR="00466DCE">
        <w:rPr>
          <w:rStyle w:val="ComputerCodeChar"/>
          <w:rFonts w:cs="Courier New"/>
          <w:sz w:val="20"/>
          <w:szCs w:val="20"/>
        </w:rPr>
        <w:t>FRAGMENT_TYPE</w:t>
      </w:r>
      <w:r>
        <w:t xml:space="preserve"> field set to </w:t>
      </w:r>
      <w:r w:rsidRPr="0048305B">
        <w:rPr>
          <w:rStyle w:val="ComputerCodeChar"/>
          <w:rFonts w:cs="Courier New"/>
          <w:sz w:val="20"/>
          <w:szCs w:val="20"/>
        </w:rPr>
        <w:t>A</w:t>
      </w:r>
      <w:r>
        <w:t xml:space="preserve"> to indicate that the record was aborted. </w:t>
      </w:r>
      <w:r w:rsidR="00C20B74">
        <w:t xml:space="preserve"> </w:t>
      </w:r>
      <w:r>
        <w:t xml:space="preserve">This </w:t>
      </w:r>
      <w:r w:rsidR="00D170DA">
        <w:t xml:space="preserve">process </w:t>
      </w:r>
      <w:r>
        <w:t>also occurs when reading from a</w:t>
      </w:r>
      <w:r w:rsidR="00C20B74">
        <w:t>n</w:t>
      </w:r>
      <w:r>
        <w:t xml:space="preserve"> </w:t>
      </w:r>
      <w:r w:rsidR="00C20B74">
        <w:t>E</w:t>
      </w:r>
      <w:r>
        <w:t>thernet interface</w:t>
      </w:r>
      <w:r w:rsidR="00C20B74">
        <w:t>,</w:t>
      </w:r>
      <w:r>
        <w:t xml:space="preserve"> and the </w:t>
      </w:r>
      <w:r w:rsidR="001C46AF">
        <w:t>FLOWER</w:t>
      </w:r>
      <w:r>
        <w:t xml:space="preserve"> process is terminated.</w:t>
      </w:r>
    </w:p>
    <w:p w14:paraId="69BBDFD6" w14:textId="77777777" w:rsidR="001F715E" w:rsidRDefault="001F715E" w:rsidP="006C0859">
      <w:pPr>
        <w:pStyle w:val="Heading2"/>
      </w:pPr>
      <w:bookmarkStart w:id="47" w:name="_Toc216599355"/>
      <w:bookmarkStart w:id="48" w:name="_Toc347568750"/>
      <w:r>
        <w:t>File Naming Convention</w:t>
      </w:r>
      <w:bookmarkEnd w:id="47"/>
      <w:bookmarkEnd w:id="48"/>
    </w:p>
    <w:p w14:paraId="67870CC6" w14:textId="77777777" w:rsidR="00625E84" w:rsidRDefault="001F715E" w:rsidP="00DF3D0B">
      <w:pPr>
        <w:pStyle w:val="BodyText"/>
      </w:pPr>
      <w:r>
        <w:t xml:space="preserve">All </w:t>
      </w:r>
      <w:r w:rsidR="001C46AF">
        <w:t>FLOWER</w:t>
      </w:r>
      <w:r>
        <w:t xml:space="preserve"> output data files will have the format of</w:t>
      </w:r>
      <w:r w:rsidR="00DF3D0B">
        <w:t xml:space="preserve"> </w:t>
      </w:r>
      <w:r w:rsidR="00F43C78">
        <w:rPr>
          <w:b/>
          <w:i/>
        </w:rPr>
        <w:t>&lt;</w:t>
      </w:r>
      <w:proofErr w:type="spellStart"/>
      <w:r w:rsidRPr="0048305B">
        <w:rPr>
          <w:rStyle w:val="ComputerCodeChar"/>
          <w:rFonts w:cs="Courier New"/>
          <w:sz w:val="20"/>
          <w:szCs w:val="20"/>
        </w:rPr>
        <w:t>YYYYMMDDhhmmss</w:t>
      </w:r>
      <w:proofErr w:type="spellEnd"/>
      <w:r w:rsidR="00F43C78">
        <w:rPr>
          <w:b/>
          <w:i/>
        </w:rPr>
        <w:t>&gt;</w:t>
      </w:r>
      <w:r>
        <w:t>-</w:t>
      </w:r>
      <w:r w:rsidR="00F43C78">
        <w:t>&lt;</w:t>
      </w:r>
      <w:r w:rsidRPr="0048305B">
        <w:rPr>
          <w:rStyle w:val="ComputerCodeChar"/>
          <w:rFonts w:cs="Courier New"/>
          <w:sz w:val="20"/>
          <w:szCs w:val="20"/>
        </w:rPr>
        <w:t>SITE</w:t>
      </w:r>
      <w:r w:rsidR="00F43C78">
        <w:rPr>
          <w:b/>
          <w:i/>
        </w:rPr>
        <w:t>&gt;</w:t>
      </w:r>
      <w:r w:rsidRPr="0048305B">
        <w:rPr>
          <w:rStyle w:val="ComputerCodeChar"/>
          <w:rFonts w:cs="Courier New"/>
          <w:sz w:val="20"/>
          <w:szCs w:val="20"/>
        </w:rPr>
        <w:t>-</w:t>
      </w:r>
      <w:proofErr w:type="spellStart"/>
      <w:r w:rsidRPr="0048305B">
        <w:rPr>
          <w:rStyle w:val="ComputerCodeChar"/>
          <w:rFonts w:cs="Courier New"/>
          <w:sz w:val="20"/>
          <w:szCs w:val="20"/>
        </w:rPr>
        <w:t>flr</w:t>
      </w:r>
      <w:proofErr w:type="spellEnd"/>
      <w:r w:rsidR="00F43C78">
        <w:t>&lt;</w:t>
      </w:r>
      <w:r w:rsidR="00F43C78" w:rsidRPr="0048305B">
        <w:rPr>
          <w:rStyle w:val="ComputerCodeChar"/>
          <w:rFonts w:cs="Courier New"/>
          <w:sz w:val="20"/>
          <w:szCs w:val="20"/>
        </w:rPr>
        <w:t>GV</w:t>
      </w:r>
      <w:r w:rsidR="00F43C78">
        <w:rPr>
          <w:b/>
          <w:i/>
        </w:rPr>
        <w:t>&gt;</w:t>
      </w:r>
      <w:proofErr w:type="gramStart"/>
      <w:r w:rsidR="00F43C78" w:rsidRPr="0048305B">
        <w:rPr>
          <w:rStyle w:val="ComputerCodeChar"/>
          <w:rFonts w:cs="Courier New"/>
          <w:sz w:val="20"/>
          <w:szCs w:val="20"/>
        </w:rPr>
        <w:t>.</w:t>
      </w:r>
      <w:r w:rsidR="00944E33">
        <w:t>&lt;</w:t>
      </w:r>
      <w:proofErr w:type="gramEnd"/>
      <w:r w:rsidR="00944E33" w:rsidRPr="0048305B">
        <w:rPr>
          <w:rStyle w:val="ComputerCodeChar"/>
          <w:rFonts w:cs="Courier New"/>
          <w:sz w:val="20"/>
          <w:szCs w:val="20"/>
        </w:rPr>
        <w:t>EXT</w:t>
      </w:r>
      <w:r w:rsidR="00944E33">
        <w:t>&gt;</w:t>
      </w:r>
      <w:r w:rsidR="00DF3D0B">
        <w:t xml:space="preserve"> </w:t>
      </w:r>
      <w:r>
        <w:t xml:space="preserve">where </w:t>
      </w:r>
    </w:p>
    <w:p w14:paraId="430207AF" w14:textId="77777777" w:rsidR="00625E84" w:rsidRPr="00A05894" w:rsidRDefault="00DF7395" w:rsidP="00B13183">
      <w:pPr>
        <w:pStyle w:val="ListBullet"/>
      </w:pPr>
      <w:r>
        <w:t>&lt;</w:t>
      </w:r>
      <w:proofErr w:type="spellStart"/>
      <w:r w:rsidR="001F715E" w:rsidRPr="0048305B">
        <w:rPr>
          <w:rStyle w:val="ComputerCodeChar"/>
          <w:rFonts w:cs="Courier New"/>
          <w:sz w:val="20"/>
          <w:szCs w:val="20"/>
        </w:rPr>
        <w:t>YYYYMMDDhhmmss</w:t>
      </w:r>
      <w:proofErr w:type="spellEnd"/>
      <w:r>
        <w:rPr>
          <w:b/>
          <w:i/>
        </w:rPr>
        <w:t>&gt;</w:t>
      </w:r>
      <w:r w:rsidR="001F715E">
        <w:t xml:space="preserve"> </w:t>
      </w:r>
      <w:r w:rsidR="00944E33">
        <w:t xml:space="preserve">is </w:t>
      </w:r>
      <w:r w:rsidR="001F715E">
        <w:t>the human readable version of the UTC time value of the last packet from the first flow record written to file</w:t>
      </w:r>
      <w:r w:rsidR="00B139F2">
        <w:t xml:space="preserve">. </w:t>
      </w:r>
      <w:r w:rsidR="006904AA">
        <w:t xml:space="preserve"> </w:t>
      </w:r>
      <w:r w:rsidR="00B139F2" w:rsidRPr="006904AA">
        <w:rPr>
          <w:b/>
        </w:rPr>
        <w:t>N</w:t>
      </w:r>
      <w:r w:rsidR="006904AA" w:rsidRPr="006904AA">
        <w:rPr>
          <w:b/>
        </w:rPr>
        <w:t>ote</w:t>
      </w:r>
      <w:r w:rsidR="00B139F2">
        <w:t xml:space="preserve">: </w:t>
      </w:r>
      <w:r w:rsidR="006904AA">
        <w:t xml:space="preserve"> </w:t>
      </w:r>
      <w:r w:rsidR="00B139F2">
        <w:t xml:space="preserve">If the configuration file option, </w:t>
      </w:r>
      <w:r w:rsidR="00B139F2" w:rsidRPr="00A775E5">
        <w:rPr>
          <w:rStyle w:val="ComputerCodeChar"/>
          <w:sz w:val="20"/>
          <w:szCs w:val="20"/>
        </w:rPr>
        <w:t>suppress-ipv4-output</w:t>
      </w:r>
      <w:r w:rsidR="00B139F2">
        <w:t>, is turned on</w:t>
      </w:r>
      <w:r w:rsidR="007B1D22">
        <w:t>,</w:t>
      </w:r>
      <w:r w:rsidR="00A775E5">
        <w:t xml:space="preserve"> then the filename and the timestamp of the first record are not guaranteed to be the same.</w:t>
      </w:r>
    </w:p>
    <w:p w14:paraId="3FED92CD" w14:textId="77777777" w:rsidR="00625E84" w:rsidRPr="00A05894" w:rsidRDefault="00DF7395" w:rsidP="00B13183">
      <w:pPr>
        <w:pStyle w:val="ListBullet"/>
      </w:pPr>
      <w:r>
        <w:t>&lt;</w:t>
      </w:r>
      <w:r w:rsidR="001F715E" w:rsidRPr="0048305B">
        <w:rPr>
          <w:rStyle w:val="ComputerCodeChar"/>
          <w:rFonts w:cs="Courier New"/>
          <w:sz w:val="20"/>
          <w:szCs w:val="20"/>
        </w:rPr>
        <w:t>SITE</w:t>
      </w:r>
      <w:r>
        <w:rPr>
          <w:b/>
          <w:i/>
        </w:rPr>
        <w:t>&gt;</w:t>
      </w:r>
      <w:r w:rsidR="00944E33">
        <w:t xml:space="preserve"> is a</w:t>
      </w:r>
      <w:r w:rsidR="001F715E">
        <w:t xml:space="preserve"> unique identifier of the data source</w:t>
      </w:r>
    </w:p>
    <w:p w14:paraId="18258E3A" w14:textId="77777777" w:rsidR="00625E84" w:rsidRPr="00A05894" w:rsidRDefault="00DF7395" w:rsidP="00B13183">
      <w:pPr>
        <w:pStyle w:val="ListBullet"/>
      </w:pPr>
      <w:r>
        <w:t>&lt;</w:t>
      </w:r>
      <w:r w:rsidR="00F43C78" w:rsidRPr="0048305B">
        <w:rPr>
          <w:rStyle w:val="ComputerCodeChar"/>
          <w:rFonts w:cs="Courier New"/>
          <w:sz w:val="20"/>
          <w:szCs w:val="20"/>
        </w:rPr>
        <w:t>GV</w:t>
      </w:r>
      <w:r>
        <w:rPr>
          <w:b/>
          <w:i/>
        </w:rPr>
        <w:t>&gt;</w:t>
      </w:r>
      <w:r w:rsidR="00944E33">
        <w:t xml:space="preserve"> is</w:t>
      </w:r>
      <w:r w:rsidR="001F715E">
        <w:t xml:space="preserve"> the version of the data guide </w:t>
      </w:r>
      <w:r w:rsidR="00FB5F2B">
        <w:t xml:space="preserve">to which </w:t>
      </w:r>
      <w:r w:rsidR="001F715E">
        <w:t>the output corresponds (not the version of the software)</w:t>
      </w:r>
    </w:p>
    <w:p w14:paraId="73CE130B" w14:textId="77777777" w:rsidR="00625E84" w:rsidRPr="00A05894" w:rsidRDefault="00944E33" w:rsidP="00B13183">
      <w:pPr>
        <w:pStyle w:val="ListBullet"/>
      </w:pPr>
      <w:r>
        <w:t>&lt;</w:t>
      </w:r>
      <w:r w:rsidRPr="0048305B">
        <w:rPr>
          <w:rStyle w:val="ComputerCodeChar"/>
          <w:rFonts w:cs="Courier New"/>
          <w:sz w:val="20"/>
          <w:szCs w:val="20"/>
        </w:rPr>
        <w:t>EXT</w:t>
      </w:r>
      <w:r>
        <w:t xml:space="preserve">&gt; </w:t>
      </w:r>
      <w:r w:rsidR="00DD15BC">
        <w:t>is the file exten</w:t>
      </w:r>
      <w:r w:rsidR="00FB5F2B">
        <w:t>s</w:t>
      </w:r>
      <w:r w:rsidR="00DD15BC">
        <w:t xml:space="preserve">ion (default value is </w:t>
      </w:r>
      <w:proofErr w:type="spellStart"/>
      <w:r w:rsidR="00DD15BC" w:rsidRPr="0048305B">
        <w:rPr>
          <w:rStyle w:val="ComputerCodeChar"/>
          <w:rFonts w:cs="Courier New"/>
          <w:sz w:val="20"/>
          <w:szCs w:val="20"/>
        </w:rPr>
        <w:t>dat</w:t>
      </w:r>
      <w:proofErr w:type="spellEnd"/>
      <w:r w:rsidR="00DD15BC">
        <w:t>)</w:t>
      </w:r>
      <w:r w:rsidR="001F715E">
        <w:t>.</w:t>
      </w:r>
    </w:p>
    <w:p w14:paraId="43BD943E" w14:textId="77777777" w:rsidR="001F715E" w:rsidRDefault="001F715E" w:rsidP="00A05894">
      <w:pPr>
        <w:pStyle w:val="BodyText"/>
      </w:pPr>
      <w:r>
        <w:t xml:space="preserve">An example of an output filename for the </w:t>
      </w:r>
      <w:proofErr w:type="spellStart"/>
      <w:r>
        <w:t>pnnldev</w:t>
      </w:r>
      <w:proofErr w:type="spellEnd"/>
      <w:r>
        <w:t xml:space="preserve"> site at 5:24:30 pm on Sep. 24, 2008 is </w:t>
      </w:r>
      <w:r w:rsidRPr="0048305B">
        <w:rPr>
          <w:rStyle w:val="ComputerCodeChar"/>
          <w:rFonts w:cs="Courier New"/>
          <w:sz w:val="20"/>
          <w:szCs w:val="20"/>
        </w:rPr>
        <w:t>20080924172430-pnnldev-flr</w:t>
      </w:r>
      <w:r w:rsidRPr="00FB5F2B">
        <w:rPr>
          <w:rStyle w:val="ComputerCodeChar"/>
        </w:rPr>
        <w:fldChar w:fldCharType="begin"/>
      </w:r>
      <w:r w:rsidRPr="00FB5F2B">
        <w:rPr>
          <w:rStyle w:val="ComputerCodeChar"/>
        </w:rPr>
        <w:instrText xml:space="preserve"> DOCPROPERTY  DataGuideVersion  \* MERGEFORMAT </w:instrText>
      </w:r>
      <w:r w:rsidRPr="00FB5F2B">
        <w:rPr>
          <w:rStyle w:val="ComputerCodeChar"/>
        </w:rPr>
        <w:fldChar w:fldCharType="separate"/>
      </w:r>
      <w:r w:rsidR="00480259">
        <w:rPr>
          <w:rStyle w:val="ComputerCodeChar"/>
        </w:rPr>
        <w:t>05</w:t>
      </w:r>
      <w:r w:rsidRPr="00FB5F2B">
        <w:rPr>
          <w:rStyle w:val="ComputerCodeChar"/>
        </w:rPr>
        <w:fldChar w:fldCharType="end"/>
      </w:r>
      <w:r w:rsidRPr="0048305B">
        <w:rPr>
          <w:rStyle w:val="ComputerCodeChar"/>
          <w:rFonts w:cs="Courier New"/>
          <w:sz w:val="20"/>
          <w:szCs w:val="20"/>
        </w:rPr>
        <w:t>.dat</w:t>
      </w:r>
      <w:r>
        <w:t>.</w:t>
      </w:r>
    </w:p>
    <w:p w14:paraId="5AECE31E" w14:textId="77777777" w:rsidR="002A3743" w:rsidRDefault="00F3200F" w:rsidP="00B267F4">
      <w:pPr>
        <w:pStyle w:val="Heading2"/>
      </w:pPr>
      <w:bookmarkStart w:id="49" w:name="_Toc128819750"/>
      <w:bookmarkStart w:id="50" w:name="_Toc93293295"/>
      <w:bookmarkStart w:id="51" w:name="_Toc93289853"/>
      <w:bookmarkStart w:id="52" w:name="_Toc216599356"/>
      <w:r>
        <w:br w:type="page"/>
      </w:r>
      <w:bookmarkStart w:id="53" w:name="_Toc347568751"/>
      <w:r w:rsidR="001F715E">
        <w:lastRenderedPageBreak/>
        <w:t xml:space="preserve">Record </w:t>
      </w:r>
      <w:r w:rsidR="002A3743">
        <w:t>Types</w:t>
      </w:r>
      <w:bookmarkEnd w:id="53"/>
    </w:p>
    <w:p w14:paraId="4CD1D282" w14:textId="77777777" w:rsidR="00401137" w:rsidRDefault="002A3743" w:rsidP="00E71D51">
      <w:pPr>
        <w:pStyle w:val="BodyText"/>
        <w:rPr>
          <w:lang w:val="en"/>
        </w:rPr>
      </w:pPr>
      <w:r>
        <w:rPr>
          <w:lang w:val="en"/>
        </w:rPr>
        <w:t xml:space="preserve">The </w:t>
      </w:r>
      <w:r w:rsidR="001C46AF">
        <w:rPr>
          <w:lang w:val="en"/>
        </w:rPr>
        <w:t>FLOWER</w:t>
      </w:r>
      <w:r>
        <w:rPr>
          <w:lang w:val="en"/>
        </w:rPr>
        <w:t xml:space="preserve"> executable produces </w:t>
      </w:r>
      <w:r w:rsidR="00A3671D">
        <w:rPr>
          <w:lang w:val="en"/>
        </w:rPr>
        <w:t>five</w:t>
      </w:r>
      <w:r w:rsidR="00B07B50">
        <w:rPr>
          <w:lang w:val="en"/>
        </w:rPr>
        <w:t xml:space="preserve"> record types. </w:t>
      </w:r>
      <w:r w:rsidR="00A445C0">
        <w:rPr>
          <w:lang w:val="en"/>
        </w:rPr>
        <w:t xml:space="preserve"> </w:t>
      </w:r>
      <w:r w:rsidR="00B07B50">
        <w:rPr>
          <w:lang w:val="en"/>
        </w:rPr>
        <w:t xml:space="preserve">Each record in the output file </w:t>
      </w:r>
      <w:r w:rsidR="00E71D51">
        <w:rPr>
          <w:lang w:val="en"/>
        </w:rPr>
        <w:t>contains</w:t>
      </w:r>
      <w:r w:rsidR="00437D53">
        <w:rPr>
          <w:lang w:val="en"/>
        </w:rPr>
        <w:t xml:space="preserve"> a record type number</w:t>
      </w:r>
      <w:r w:rsidR="00B07B50">
        <w:rPr>
          <w:lang w:val="en"/>
        </w:rPr>
        <w:t xml:space="preserve"> indicating what the record contains</w:t>
      </w:r>
      <w:r w:rsidR="00437D53">
        <w:rPr>
          <w:lang w:val="en"/>
        </w:rPr>
        <w:t xml:space="preserve">. </w:t>
      </w:r>
      <w:r w:rsidR="00A445C0">
        <w:rPr>
          <w:lang w:val="en"/>
        </w:rPr>
        <w:t xml:space="preserve"> </w:t>
      </w:r>
      <w:r w:rsidR="00437D53">
        <w:rPr>
          <w:lang w:val="en"/>
        </w:rPr>
        <w:t xml:space="preserve">The </w:t>
      </w:r>
      <w:r w:rsidR="00B07B50">
        <w:rPr>
          <w:lang w:val="en"/>
        </w:rPr>
        <w:t>record types are:</w:t>
      </w:r>
    </w:p>
    <w:p w14:paraId="2885B28C" w14:textId="77777777" w:rsidR="00401137" w:rsidRPr="00A445C0" w:rsidRDefault="00A445C0" w:rsidP="00A445C0">
      <w:pPr>
        <w:pStyle w:val="Caption-Tab"/>
        <w:jc w:val="center"/>
        <w:rPr>
          <w:b w:val="0"/>
        </w:rPr>
      </w:pPr>
      <w:bookmarkStart w:id="54" w:name="_Toc444248680"/>
      <w:proofErr w:type="gramStart"/>
      <w:r>
        <w:t xml:space="preserve">Table </w:t>
      </w:r>
      <w:proofErr w:type="gramEnd"/>
      <w:r w:rsidR="00992535">
        <w:fldChar w:fldCharType="begin"/>
      </w:r>
      <w:r w:rsidR="00992535">
        <w:instrText xml:space="preserve"> STYLEREF 1 \s </w:instrText>
      </w:r>
      <w:r w:rsidR="00992535">
        <w:fldChar w:fldCharType="separate"/>
      </w:r>
      <w:r w:rsidR="00992535">
        <w:rPr>
          <w:noProof/>
        </w:rPr>
        <w:t>2</w:t>
      </w:r>
      <w:r w:rsidR="00992535">
        <w:rPr>
          <w:noProof/>
        </w:rPr>
        <w:fldChar w:fldCharType="end"/>
      </w:r>
      <w:proofErr w:type="gramStart"/>
      <w:r>
        <w:t>.</w:t>
      </w:r>
      <w:proofErr w:type="gramEnd"/>
      <w:r>
        <w:fldChar w:fldCharType="begin"/>
      </w:r>
      <w:r>
        <w:instrText xml:space="preserve"> SEQ Table \* ARABIC \s 1 </w:instrText>
      </w:r>
      <w:r>
        <w:fldChar w:fldCharType="separate"/>
      </w:r>
      <w:r w:rsidR="00992535">
        <w:rPr>
          <w:noProof/>
        </w:rPr>
        <w:t>1</w:t>
      </w:r>
      <w:r>
        <w:fldChar w:fldCharType="end"/>
      </w:r>
      <w:r w:rsidR="00E71D51" w:rsidRPr="00A445C0">
        <w:rPr>
          <w:b w:val="0"/>
        </w:rPr>
        <w:t>.  Record Type Details</w:t>
      </w:r>
      <w:bookmarkEnd w:id="54"/>
    </w:p>
    <w:tbl>
      <w:tblPr>
        <w:tblW w:w="9180" w:type="dxa"/>
        <w:tblInd w:w="475" w:type="dxa"/>
        <w:tblBorders>
          <w:top w:val="single" w:sz="8" w:space="0" w:color="auto"/>
          <w:bottom w:val="single" w:sz="8" w:space="0" w:color="auto"/>
        </w:tblBorders>
        <w:tblCellMar>
          <w:top w:w="58" w:type="dxa"/>
          <w:left w:w="115" w:type="dxa"/>
          <w:bottom w:w="58" w:type="dxa"/>
          <w:right w:w="115" w:type="dxa"/>
        </w:tblCellMar>
        <w:tblLook w:val="01E0" w:firstRow="1" w:lastRow="1" w:firstColumn="1" w:lastColumn="1" w:noHBand="0" w:noVBand="0"/>
      </w:tblPr>
      <w:tblGrid>
        <w:gridCol w:w="340"/>
        <w:gridCol w:w="2030"/>
        <w:gridCol w:w="1829"/>
        <w:gridCol w:w="4981"/>
      </w:tblGrid>
      <w:tr w:rsidR="008B52C5" w:rsidRPr="00174D37" w14:paraId="784AA76A" w14:textId="77777777" w:rsidTr="00547F50">
        <w:trPr>
          <w:cantSplit/>
          <w:tblHeader/>
        </w:trPr>
        <w:tc>
          <w:tcPr>
            <w:tcW w:w="340" w:type="dxa"/>
            <w:tcBorders>
              <w:top w:val="single" w:sz="8" w:space="0" w:color="auto"/>
              <w:bottom w:val="single" w:sz="8" w:space="0" w:color="auto"/>
            </w:tcBorders>
            <w:shd w:val="clear" w:color="auto" w:fill="FFFFFF"/>
          </w:tcPr>
          <w:p w14:paraId="2C1F7F39" w14:textId="77777777" w:rsidR="008B52C5" w:rsidRPr="00174D37" w:rsidRDefault="008B52C5" w:rsidP="00304964">
            <w:pPr>
              <w:keepNext/>
              <w:spacing w:line="264" w:lineRule="auto"/>
              <w:rPr>
                <w:sz w:val="20"/>
                <w:szCs w:val="20"/>
              </w:rPr>
            </w:pPr>
            <w:r w:rsidRPr="00174D37">
              <w:rPr>
                <w:sz w:val="20"/>
                <w:szCs w:val="20"/>
              </w:rPr>
              <w:t>#</w:t>
            </w:r>
          </w:p>
        </w:tc>
        <w:tc>
          <w:tcPr>
            <w:tcW w:w="2030" w:type="dxa"/>
            <w:tcBorders>
              <w:top w:val="single" w:sz="8" w:space="0" w:color="auto"/>
              <w:bottom w:val="single" w:sz="8" w:space="0" w:color="auto"/>
            </w:tcBorders>
            <w:shd w:val="clear" w:color="auto" w:fill="FFFFFF"/>
          </w:tcPr>
          <w:p w14:paraId="4F6089CB" w14:textId="77777777" w:rsidR="008B52C5" w:rsidRPr="00174D37" w:rsidRDefault="008B52C5" w:rsidP="00364A28">
            <w:pPr>
              <w:rPr>
                <w:sz w:val="20"/>
                <w:szCs w:val="20"/>
              </w:rPr>
            </w:pPr>
            <w:r w:rsidRPr="00174D37">
              <w:rPr>
                <w:sz w:val="20"/>
                <w:szCs w:val="20"/>
              </w:rPr>
              <w:t>Record Type</w:t>
            </w:r>
          </w:p>
        </w:tc>
        <w:tc>
          <w:tcPr>
            <w:tcW w:w="1829" w:type="dxa"/>
            <w:tcBorders>
              <w:top w:val="single" w:sz="8" w:space="0" w:color="auto"/>
              <w:bottom w:val="single" w:sz="8" w:space="0" w:color="auto"/>
            </w:tcBorders>
            <w:shd w:val="clear" w:color="auto" w:fill="FFFFFF"/>
          </w:tcPr>
          <w:p w14:paraId="459313A7" w14:textId="77777777" w:rsidR="008B52C5" w:rsidRPr="00174D37" w:rsidRDefault="008B52C5" w:rsidP="00304964">
            <w:pPr>
              <w:keepNext/>
              <w:spacing w:line="264" w:lineRule="auto"/>
              <w:rPr>
                <w:sz w:val="20"/>
                <w:szCs w:val="20"/>
              </w:rPr>
            </w:pPr>
            <w:r w:rsidRPr="00174D37">
              <w:rPr>
                <w:sz w:val="20"/>
                <w:szCs w:val="20"/>
              </w:rPr>
              <w:t>Primary Purpose</w:t>
            </w:r>
          </w:p>
        </w:tc>
        <w:tc>
          <w:tcPr>
            <w:tcW w:w="4981" w:type="dxa"/>
            <w:tcBorders>
              <w:top w:val="single" w:sz="8" w:space="0" w:color="auto"/>
              <w:bottom w:val="single" w:sz="8" w:space="0" w:color="auto"/>
            </w:tcBorders>
            <w:shd w:val="clear" w:color="auto" w:fill="FFFFFF"/>
          </w:tcPr>
          <w:p w14:paraId="3665BE84" w14:textId="77777777" w:rsidR="008B52C5" w:rsidRPr="00174D37" w:rsidRDefault="008B52C5" w:rsidP="00304964">
            <w:pPr>
              <w:keepNext/>
              <w:spacing w:line="264" w:lineRule="auto"/>
              <w:rPr>
                <w:sz w:val="20"/>
                <w:szCs w:val="20"/>
              </w:rPr>
            </w:pPr>
            <w:r w:rsidRPr="00174D37">
              <w:rPr>
                <w:sz w:val="20"/>
                <w:szCs w:val="20"/>
              </w:rPr>
              <w:t>Explanation</w:t>
            </w:r>
          </w:p>
        </w:tc>
      </w:tr>
      <w:tr w:rsidR="008B52C5" w:rsidRPr="00864DC2" w14:paraId="3DF9619C" w14:textId="77777777" w:rsidTr="00C91D34">
        <w:trPr>
          <w:cantSplit/>
        </w:trPr>
        <w:tc>
          <w:tcPr>
            <w:tcW w:w="340" w:type="dxa"/>
            <w:tcBorders>
              <w:top w:val="single" w:sz="8" w:space="0" w:color="auto"/>
              <w:bottom w:val="single" w:sz="8" w:space="0" w:color="auto"/>
            </w:tcBorders>
            <w:shd w:val="clear" w:color="auto" w:fill="F2F2F2"/>
          </w:tcPr>
          <w:p w14:paraId="63058910" w14:textId="77777777" w:rsidR="008B52C5" w:rsidRPr="002D5B0B" w:rsidRDefault="00547F50" w:rsidP="00547F50">
            <w:pPr>
              <w:keepNext/>
              <w:jc w:val="both"/>
            </w:pPr>
            <w:r>
              <w:t>0</w:t>
            </w:r>
          </w:p>
        </w:tc>
        <w:tc>
          <w:tcPr>
            <w:tcW w:w="2030" w:type="dxa"/>
            <w:tcBorders>
              <w:top w:val="single" w:sz="8" w:space="0" w:color="auto"/>
              <w:bottom w:val="single" w:sz="8" w:space="0" w:color="auto"/>
            </w:tcBorders>
            <w:shd w:val="clear" w:color="auto" w:fill="F2F2F2"/>
          </w:tcPr>
          <w:p w14:paraId="666818E1" w14:textId="77777777" w:rsidR="008B52C5" w:rsidRPr="00364A28" w:rsidRDefault="00547F50" w:rsidP="00364A28">
            <w:pPr>
              <w:rPr>
                <w:sz w:val="20"/>
                <w:szCs w:val="20"/>
              </w:rPr>
            </w:pPr>
            <w:r w:rsidRPr="00364A28">
              <w:rPr>
                <w:sz w:val="20"/>
                <w:szCs w:val="20"/>
              </w:rPr>
              <w:t>Session</w:t>
            </w:r>
          </w:p>
        </w:tc>
        <w:tc>
          <w:tcPr>
            <w:tcW w:w="1829" w:type="dxa"/>
            <w:tcBorders>
              <w:top w:val="single" w:sz="8" w:space="0" w:color="auto"/>
              <w:bottom w:val="single" w:sz="8" w:space="0" w:color="auto"/>
            </w:tcBorders>
            <w:shd w:val="clear" w:color="auto" w:fill="F2F2F2"/>
          </w:tcPr>
          <w:p w14:paraId="428F696C" w14:textId="77777777" w:rsidR="008B52C5" w:rsidRDefault="00547F50" w:rsidP="00304964">
            <w:pPr>
              <w:keepNext/>
              <w:tabs>
                <w:tab w:val="center" w:pos="4320"/>
                <w:tab w:val="right" w:pos="8640"/>
              </w:tabs>
              <w:spacing w:line="264" w:lineRule="auto"/>
              <w:rPr>
                <w:sz w:val="20"/>
                <w:szCs w:val="20"/>
              </w:rPr>
            </w:pPr>
            <w:r>
              <w:rPr>
                <w:sz w:val="20"/>
                <w:szCs w:val="20"/>
              </w:rPr>
              <w:t>Data</w:t>
            </w:r>
          </w:p>
        </w:tc>
        <w:tc>
          <w:tcPr>
            <w:tcW w:w="4981" w:type="dxa"/>
            <w:tcBorders>
              <w:top w:val="single" w:sz="8" w:space="0" w:color="auto"/>
              <w:bottom w:val="single" w:sz="8" w:space="0" w:color="auto"/>
            </w:tcBorders>
            <w:shd w:val="clear" w:color="auto" w:fill="F2F2F2"/>
          </w:tcPr>
          <w:p w14:paraId="12CC2D7A" w14:textId="77777777" w:rsidR="008B52C5" w:rsidRDefault="00547F50" w:rsidP="00304964">
            <w:pPr>
              <w:keepNext/>
              <w:tabs>
                <w:tab w:val="center" w:pos="4320"/>
                <w:tab w:val="right" w:pos="8640"/>
              </w:tabs>
              <w:spacing w:line="264" w:lineRule="auto"/>
              <w:rPr>
                <w:sz w:val="20"/>
                <w:szCs w:val="20"/>
              </w:rPr>
            </w:pPr>
            <w:r>
              <w:rPr>
                <w:sz w:val="20"/>
                <w:szCs w:val="20"/>
              </w:rPr>
              <w:t>Data was read from an active network interface.</w:t>
            </w:r>
          </w:p>
        </w:tc>
      </w:tr>
      <w:tr w:rsidR="00547F50" w:rsidRPr="00864DC2" w14:paraId="226ED6D0" w14:textId="77777777" w:rsidTr="00C91D34">
        <w:trPr>
          <w:cantSplit/>
        </w:trPr>
        <w:tc>
          <w:tcPr>
            <w:tcW w:w="340" w:type="dxa"/>
            <w:tcBorders>
              <w:top w:val="single" w:sz="8" w:space="0" w:color="auto"/>
              <w:bottom w:val="single" w:sz="8" w:space="0" w:color="auto"/>
            </w:tcBorders>
            <w:shd w:val="clear" w:color="auto" w:fill="auto"/>
          </w:tcPr>
          <w:p w14:paraId="232271AB" w14:textId="77777777" w:rsidR="00547F50" w:rsidRPr="002D5B0B" w:rsidRDefault="00547F50" w:rsidP="00304964">
            <w:pPr>
              <w:keepNext/>
              <w:jc w:val="both"/>
            </w:pPr>
            <w:r>
              <w:t>1</w:t>
            </w:r>
          </w:p>
        </w:tc>
        <w:tc>
          <w:tcPr>
            <w:tcW w:w="2030" w:type="dxa"/>
            <w:tcBorders>
              <w:top w:val="single" w:sz="8" w:space="0" w:color="auto"/>
              <w:bottom w:val="single" w:sz="8" w:space="0" w:color="auto"/>
            </w:tcBorders>
            <w:shd w:val="clear" w:color="auto" w:fill="auto"/>
          </w:tcPr>
          <w:p w14:paraId="7B6F7859" w14:textId="77777777" w:rsidR="00547F50" w:rsidRPr="00364A28" w:rsidRDefault="00547F50" w:rsidP="00364A28">
            <w:pPr>
              <w:rPr>
                <w:sz w:val="20"/>
                <w:szCs w:val="20"/>
              </w:rPr>
            </w:pPr>
            <w:r w:rsidRPr="00364A28">
              <w:rPr>
                <w:sz w:val="20"/>
                <w:szCs w:val="20"/>
              </w:rPr>
              <w:t>Session</w:t>
            </w:r>
          </w:p>
        </w:tc>
        <w:tc>
          <w:tcPr>
            <w:tcW w:w="1829" w:type="dxa"/>
            <w:tcBorders>
              <w:top w:val="single" w:sz="8" w:space="0" w:color="auto"/>
              <w:bottom w:val="single" w:sz="8" w:space="0" w:color="auto"/>
            </w:tcBorders>
            <w:shd w:val="clear" w:color="auto" w:fill="auto"/>
          </w:tcPr>
          <w:p w14:paraId="7E68D641" w14:textId="77777777" w:rsidR="00547F50" w:rsidRPr="00864DC2" w:rsidRDefault="00547F50" w:rsidP="00304964">
            <w:pPr>
              <w:keepNext/>
              <w:tabs>
                <w:tab w:val="center" w:pos="4320"/>
                <w:tab w:val="right" w:pos="8640"/>
              </w:tabs>
              <w:spacing w:line="264" w:lineRule="auto"/>
              <w:rPr>
                <w:sz w:val="20"/>
                <w:szCs w:val="20"/>
              </w:rPr>
            </w:pPr>
            <w:r>
              <w:rPr>
                <w:sz w:val="20"/>
                <w:szCs w:val="20"/>
              </w:rPr>
              <w:t>Data</w:t>
            </w:r>
          </w:p>
        </w:tc>
        <w:tc>
          <w:tcPr>
            <w:tcW w:w="4981" w:type="dxa"/>
            <w:tcBorders>
              <w:top w:val="single" w:sz="8" w:space="0" w:color="auto"/>
              <w:bottom w:val="single" w:sz="8" w:space="0" w:color="auto"/>
            </w:tcBorders>
            <w:shd w:val="clear" w:color="auto" w:fill="auto"/>
          </w:tcPr>
          <w:p w14:paraId="16F0796C" w14:textId="77777777" w:rsidR="00547F50" w:rsidRPr="00864DC2" w:rsidRDefault="00547F50" w:rsidP="00304964">
            <w:pPr>
              <w:keepNext/>
              <w:tabs>
                <w:tab w:val="center" w:pos="4320"/>
                <w:tab w:val="right" w:pos="8640"/>
              </w:tabs>
              <w:spacing w:line="264" w:lineRule="auto"/>
              <w:rPr>
                <w:sz w:val="20"/>
                <w:szCs w:val="20"/>
              </w:rPr>
            </w:pPr>
            <w:r>
              <w:rPr>
                <w:sz w:val="20"/>
                <w:szCs w:val="20"/>
              </w:rPr>
              <w:t>Data was read from a PCAP file.</w:t>
            </w:r>
          </w:p>
        </w:tc>
      </w:tr>
      <w:tr w:rsidR="00547F50" w:rsidRPr="00864DC2" w14:paraId="134C2D9F" w14:textId="77777777" w:rsidTr="00C91D34">
        <w:trPr>
          <w:cantSplit/>
        </w:trPr>
        <w:tc>
          <w:tcPr>
            <w:tcW w:w="340" w:type="dxa"/>
            <w:tcBorders>
              <w:top w:val="single" w:sz="8" w:space="0" w:color="auto"/>
              <w:bottom w:val="single" w:sz="8" w:space="0" w:color="auto"/>
            </w:tcBorders>
            <w:shd w:val="clear" w:color="auto" w:fill="F2F2F2"/>
          </w:tcPr>
          <w:p w14:paraId="1133B458" w14:textId="77777777" w:rsidR="00547F50" w:rsidRDefault="00547F50" w:rsidP="00547F50">
            <w:pPr>
              <w:keepNext/>
              <w:jc w:val="both"/>
            </w:pPr>
            <w:r>
              <w:t>2</w:t>
            </w:r>
          </w:p>
        </w:tc>
        <w:tc>
          <w:tcPr>
            <w:tcW w:w="2030" w:type="dxa"/>
            <w:tcBorders>
              <w:top w:val="single" w:sz="8" w:space="0" w:color="auto"/>
              <w:bottom w:val="single" w:sz="8" w:space="0" w:color="auto"/>
            </w:tcBorders>
            <w:shd w:val="clear" w:color="auto" w:fill="F2F2F2"/>
          </w:tcPr>
          <w:p w14:paraId="079A5217" w14:textId="77777777" w:rsidR="00547F50" w:rsidRPr="00364A28" w:rsidRDefault="00547F50" w:rsidP="00364A28">
            <w:pPr>
              <w:rPr>
                <w:sz w:val="20"/>
                <w:szCs w:val="20"/>
              </w:rPr>
            </w:pPr>
            <w:r w:rsidRPr="00364A28">
              <w:rPr>
                <w:sz w:val="20"/>
                <w:szCs w:val="20"/>
              </w:rPr>
              <w:t>Heartbeat</w:t>
            </w:r>
          </w:p>
        </w:tc>
        <w:tc>
          <w:tcPr>
            <w:tcW w:w="1829" w:type="dxa"/>
            <w:tcBorders>
              <w:top w:val="single" w:sz="8" w:space="0" w:color="auto"/>
              <w:bottom w:val="single" w:sz="8" w:space="0" w:color="auto"/>
            </w:tcBorders>
            <w:shd w:val="clear" w:color="auto" w:fill="F2F2F2"/>
          </w:tcPr>
          <w:p w14:paraId="464BDFB9" w14:textId="77777777" w:rsidR="00547F50" w:rsidRDefault="00547F50" w:rsidP="00304964">
            <w:pPr>
              <w:keepNext/>
              <w:tabs>
                <w:tab w:val="center" w:pos="4320"/>
                <w:tab w:val="right" w:pos="8640"/>
              </w:tabs>
              <w:spacing w:line="264" w:lineRule="auto"/>
              <w:rPr>
                <w:sz w:val="20"/>
                <w:szCs w:val="20"/>
              </w:rPr>
            </w:pPr>
            <w:r>
              <w:rPr>
                <w:sz w:val="20"/>
                <w:szCs w:val="20"/>
              </w:rPr>
              <w:t>Operations</w:t>
            </w:r>
          </w:p>
        </w:tc>
        <w:tc>
          <w:tcPr>
            <w:tcW w:w="4981" w:type="dxa"/>
            <w:tcBorders>
              <w:top w:val="single" w:sz="8" w:space="0" w:color="auto"/>
              <w:bottom w:val="single" w:sz="8" w:space="0" w:color="auto"/>
            </w:tcBorders>
            <w:shd w:val="clear" w:color="auto" w:fill="F2F2F2"/>
          </w:tcPr>
          <w:p w14:paraId="67D28BDB" w14:textId="77777777" w:rsidR="00547F50" w:rsidRDefault="00547F50" w:rsidP="00304964">
            <w:pPr>
              <w:keepNext/>
              <w:tabs>
                <w:tab w:val="center" w:pos="4320"/>
                <w:tab w:val="right" w:pos="8640"/>
              </w:tabs>
              <w:spacing w:line="264" w:lineRule="auto"/>
              <w:rPr>
                <w:sz w:val="20"/>
                <w:szCs w:val="20"/>
              </w:rPr>
            </w:pPr>
            <w:r>
              <w:rPr>
                <w:lang w:val="en"/>
              </w:rPr>
              <w:t>Indicates there was no data to read for SIT seconds.</w:t>
            </w:r>
          </w:p>
        </w:tc>
      </w:tr>
      <w:tr w:rsidR="00547F50" w:rsidRPr="00864DC2" w14:paraId="0A835A91" w14:textId="77777777" w:rsidTr="00C91D34">
        <w:trPr>
          <w:cantSplit/>
        </w:trPr>
        <w:tc>
          <w:tcPr>
            <w:tcW w:w="340" w:type="dxa"/>
            <w:tcBorders>
              <w:top w:val="single" w:sz="8" w:space="0" w:color="auto"/>
              <w:bottom w:val="single" w:sz="8" w:space="0" w:color="auto"/>
            </w:tcBorders>
            <w:shd w:val="clear" w:color="auto" w:fill="auto"/>
          </w:tcPr>
          <w:p w14:paraId="6C7EF72A" w14:textId="77777777" w:rsidR="00547F50" w:rsidRDefault="00547F50" w:rsidP="00547F50">
            <w:pPr>
              <w:keepNext/>
              <w:jc w:val="both"/>
            </w:pPr>
            <w:r>
              <w:t>3</w:t>
            </w:r>
          </w:p>
        </w:tc>
        <w:tc>
          <w:tcPr>
            <w:tcW w:w="2030" w:type="dxa"/>
            <w:tcBorders>
              <w:top w:val="single" w:sz="8" w:space="0" w:color="auto"/>
              <w:bottom w:val="single" w:sz="8" w:space="0" w:color="auto"/>
            </w:tcBorders>
            <w:shd w:val="clear" w:color="auto" w:fill="auto"/>
          </w:tcPr>
          <w:p w14:paraId="5DDCEE42" w14:textId="77777777" w:rsidR="00547F50" w:rsidRPr="00364A28" w:rsidRDefault="00547F50" w:rsidP="00364A28">
            <w:pPr>
              <w:rPr>
                <w:sz w:val="20"/>
                <w:szCs w:val="20"/>
              </w:rPr>
            </w:pPr>
            <w:r w:rsidRPr="00364A28">
              <w:rPr>
                <w:sz w:val="20"/>
                <w:szCs w:val="20"/>
              </w:rPr>
              <w:t>Metric</w:t>
            </w:r>
          </w:p>
        </w:tc>
        <w:tc>
          <w:tcPr>
            <w:tcW w:w="1829" w:type="dxa"/>
            <w:tcBorders>
              <w:top w:val="single" w:sz="8" w:space="0" w:color="auto"/>
              <w:bottom w:val="single" w:sz="8" w:space="0" w:color="auto"/>
            </w:tcBorders>
            <w:shd w:val="clear" w:color="auto" w:fill="auto"/>
          </w:tcPr>
          <w:p w14:paraId="7FAD384F" w14:textId="77777777" w:rsidR="00547F50" w:rsidRDefault="00547F50" w:rsidP="00304964">
            <w:pPr>
              <w:keepNext/>
              <w:tabs>
                <w:tab w:val="center" w:pos="4320"/>
                <w:tab w:val="right" w:pos="8640"/>
              </w:tabs>
              <w:spacing w:line="264" w:lineRule="auto"/>
              <w:rPr>
                <w:sz w:val="20"/>
                <w:szCs w:val="20"/>
              </w:rPr>
            </w:pPr>
            <w:r>
              <w:rPr>
                <w:sz w:val="20"/>
                <w:szCs w:val="20"/>
              </w:rPr>
              <w:t>Data Quality</w:t>
            </w:r>
          </w:p>
        </w:tc>
        <w:tc>
          <w:tcPr>
            <w:tcW w:w="4981" w:type="dxa"/>
            <w:tcBorders>
              <w:top w:val="single" w:sz="8" w:space="0" w:color="auto"/>
              <w:bottom w:val="single" w:sz="8" w:space="0" w:color="auto"/>
            </w:tcBorders>
            <w:shd w:val="clear" w:color="auto" w:fill="auto"/>
          </w:tcPr>
          <w:p w14:paraId="335622D7" w14:textId="77777777" w:rsidR="00547F50" w:rsidRDefault="00547F50" w:rsidP="00304964">
            <w:pPr>
              <w:keepNext/>
              <w:tabs>
                <w:tab w:val="center" w:pos="4320"/>
                <w:tab w:val="right" w:pos="8640"/>
              </w:tabs>
              <w:spacing w:line="264" w:lineRule="auto"/>
              <w:rPr>
                <w:sz w:val="20"/>
                <w:szCs w:val="20"/>
              </w:rPr>
            </w:pPr>
            <w:r>
              <w:rPr>
                <w:lang w:val="en"/>
              </w:rPr>
              <w:t>Contains counters, statistics, and performance metrics.</w:t>
            </w:r>
          </w:p>
        </w:tc>
      </w:tr>
      <w:tr w:rsidR="00547F50" w:rsidRPr="00864DC2" w14:paraId="3E654383" w14:textId="77777777" w:rsidTr="00C91D34">
        <w:trPr>
          <w:cantSplit/>
        </w:trPr>
        <w:tc>
          <w:tcPr>
            <w:tcW w:w="340" w:type="dxa"/>
            <w:tcBorders>
              <w:top w:val="single" w:sz="8" w:space="0" w:color="auto"/>
              <w:bottom w:val="single" w:sz="8" w:space="0" w:color="auto"/>
            </w:tcBorders>
            <w:shd w:val="clear" w:color="auto" w:fill="F2F2F2"/>
          </w:tcPr>
          <w:p w14:paraId="6C361296" w14:textId="77777777" w:rsidR="00547F50" w:rsidRDefault="00547F50" w:rsidP="00547F50">
            <w:pPr>
              <w:keepNext/>
              <w:jc w:val="both"/>
            </w:pPr>
            <w:r>
              <w:t>4</w:t>
            </w:r>
          </w:p>
        </w:tc>
        <w:tc>
          <w:tcPr>
            <w:tcW w:w="2030" w:type="dxa"/>
            <w:tcBorders>
              <w:top w:val="single" w:sz="8" w:space="0" w:color="auto"/>
              <w:bottom w:val="single" w:sz="8" w:space="0" w:color="auto"/>
            </w:tcBorders>
            <w:shd w:val="clear" w:color="auto" w:fill="F2F2F2"/>
          </w:tcPr>
          <w:p w14:paraId="7174013F" w14:textId="77777777" w:rsidR="00547F50" w:rsidRPr="00364A28" w:rsidRDefault="00547F50" w:rsidP="00364A28">
            <w:pPr>
              <w:rPr>
                <w:sz w:val="20"/>
                <w:szCs w:val="20"/>
              </w:rPr>
            </w:pPr>
            <w:r w:rsidRPr="00364A28">
              <w:rPr>
                <w:sz w:val="20"/>
                <w:szCs w:val="20"/>
              </w:rPr>
              <w:t>Version</w:t>
            </w:r>
          </w:p>
        </w:tc>
        <w:tc>
          <w:tcPr>
            <w:tcW w:w="1829" w:type="dxa"/>
            <w:tcBorders>
              <w:top w:val="single" w:sz="8" w:space="0" w:color="auto"/>
              <w:bottom w:val="single" w:sz="8" w:space="0" w:color="auto"/>
            </w:tcBorders>
            <w:shd w:val="clear" w:color="auto" w:fill="F2F2F2"/>
          </w:tcPr>
          <w:p w14:paraId="0A60B85D" w14:textId="77777777" w:rsidR="00547F50" w:rsidRDefault="00547F50" w:rsidP="00304964">
            <w:pPr>
              <w:keepNext/>
              <w:tabs>
                <w:tab w:val="center" w:pos="4320"/>
                <w:tab w:val="right" w:pos="8640"/>
              </w:tabs>
              <w:spacing w:line="264" w:lineRule="auto"/>
              <w:rPr>
                <w:sz w:val="20"/>
                <w:szCs w:val="20"/>
              </w:rPr>
            </w:pPr>
            <w:r>
              <w:rPr>
                <w:sz w:val="20"/>
                <w:szCs w:val="20"/>
              </w:rPr>
              <w:t>Data Quality</w:t>
            </w:r>
          </w:p>
        </w:tc>
        <w:tc>
          <w:tcPr>
            <w:tcW w:w="4981" w:type="dxa"/>
            <w:tcBorders>
              <w:top w:val="single" w:sz="8" w:space="0" w:color="auto"/>
              <w:bottom w:val="single" w:sz="8" w:space="0" w:color="auto"/>
            </w:tcBorders>
            <w:shd w:val="clear" w:color="auto" w:fill="F2F2F2"/>
          </w:tcPr>
          <w:p w14:paraId="3B8D7F9B" w14:textId="77777777" w:rsidR="00547F50" w:rsidRDefault="00547F50" w:rsidP="00304964">
            <w:pPr>
              <w:keepNext/>
              <w:tabs>
                <w:tab w:val="center" w:pos="4320"/>
                <w:tab w:val="right" w:pos="8640"/>
              </w:tabs>
              <w:spacing w:line="264" w:lineRule="auto"/>
              <w:rPr>
                <w:sz w:val="20"/>
                <w:szCs w:val="20"/>
              </w:rPr>
            </w:pPr>
            <w:r>
              <w:rPr>
                <w:lang w:val="en"/>
              </w:rPr>
              <w:t xml:space="preserve">Contains the same version information that is displayed when typing </w:t>
            </w:r>
            <w:r w:rsidR="001C46AF">
              <w:rPr>
                <w:rStyle w:val="ComputerCode-smallChar"/>
              </w:rPr>
              <w:t>FLOWER</w:t>
            </w:r>
            <w:r w:rsidRPr="005435F2">
              <w:rPr>
                <w:rStyle w:val="ComputerCode-smallChar"/>
              </w:rPr>
              <w:t xml:space="preserve"> –v</w:t>
            </w:r>
            <w:r>
              <w:rPr>
                <w:lang w:val="en"/>
              </w:rPr>
              <w:t xml:space="preserve"> on the command line.</w:t>
            </w:r>
          </w:p>
        </w:tc>
      </w:tr>
      <w:tr w:rsidR="00C91D34" w:rsidRPr="00864DC2" w14:paraId="414D0ABF" w14:textId="77777777" w:rsidTr="00BD67CB">
        <w:trPr>
          <w:cantSplit/>
          <w:trHeight w:val="552"/>
        </w:trPr>
        <w:tc>
          <w:tcPr>
            <w:tcW w:w="340" w:type="dxa"/>
            <w:tcBorders>
              <w:top w:val="single" w:sz="8" w:space="0" w:color="auto"/>
              <w:bottom w:val="single" w:sz="8" w:space="0" w:color="auto"/>
            </w:tcBorders>
            <w:shd w:val="clear" w:color="auto" w:fill="auto"/>
          </w:tcPr>
          <w:p w14:paraId="4DDBC923" w14:textId="77777777" w:rsidR="00547F50" w:rsidRPr="002D5B0B" w:rsidRDefault="00547F50" w:rsidP="00547F50">
            <w:pPr>
              <w:keepNext/>
              <w:jc w:val="both"/>
            </w:pPr>
            <w:r>
              <w:t>5</w:t>
            </w:r>
          </w:p>
        </w:tc>
        <w:tc>
          <w:tcPr>
            <w:tcW w:w="2030" w:type="dxa"/>
            <w:tcBorders>
              <w:top w:val="single" w:sz="8" w:space="0" w:color="auto"/>
              <w:bottom w:val="single" w:sz="8" w:space="0" w:color="auto"/>
            </w:tcBorders>
            <w:shd w:val="clear" w:color="auto" w:fill="auto"/>
          </w:tcPr>
          <w:p w14:paraId="03C027AC" w14:textId="77777777" w:rsidR="00547F50" w:rsidRPr="00364A28" w:rsidRDefault="00E71D51" w:rsidP="00364A28">
            <w:pPr>
              <w:rPr>
                <w:sz w:val="20"/>
                <w:szCs w:val="20"/>
              </w:rPr>
            </w:pPr>
            <w:r w:rsidRPr="00364A28">
              <w:rPr>
                <w:sz w:val="20"/>
                <w:szCs w:val="20"/>
              </w:rPr>
              <w:t>Error</w:t>
            </w:r>
          </w:p>
        </w:tc>
        <w:tc>
          <w:tcPr>
            <w:tcW w:w="1829" w:type="dxa"/>
            <w:tcBorders>
              <w:top w:val="single" w:sz="8" w:space="0" w:color="auto"/>
              <w:bottom w:val="single" w:sz="8" w:space="0" w:color="auto"/>
            </w:tcBorders>
            <w:shd w:val="clear" w:color="auto" w:fill="auto"/>
          </w:tcPr>
          <w:p w14:paraId="7DBEB0CC" w14:textId="77777777" w:rsidR="00547F50" w:rsidRPr="00864DC2" w:rsidRDefault="00547F50" w:rsidP="00304964">
            <w:pPr>
              <w:keepNext/>
              <w:tabs>
                <w:tab w:val="center" w:pos="4320"/>
                <w:tab w:val="right" w:pos="8640"/>
              </w:tabs>
              <w:spacing w:line="264" w:lineRule="auto"/>
              <w:rPr>
                <w:sz w:val="20"/>
                <w:szCs w:val="20"/>
              </w:rPr>
            </w:pPr>
            <w:r>
              <w:rPr>
                <w:sz w:val="20"/>
                <w:szCs w:val="20"/>
              </w:rPr>
              <w:t>Troubleshooting</w:t>
            </w:r>
          </w:p>
        </w:tc>
        <w:tc>
          <w:tcPr>
            <w:tcW w:w="4981" w:type="dxa"/>
            <w:tcBorders>
              <w:top w:val="single" w:sz="8" w:space="0" w:color="auto"/>
              <w:bottom w:val="single" w:sz="8" w:space="0" w:color="auto"/>
            </w:tcBorders>
            <w:shd w:val="clear" w:color="auto" w:fill="auto"/>
          </w:tcPr>
          <w:p w14:paraId="17916E9C" w14:textId="77777777" w:rsidR="00547F50" w:rsidRPr="00864DC2" w:rsidRDefault="00547F50" w:rsidP="00E71D51">
            <w:pPr>
              <w:keepNext/>
              <w:tabs>
                <w:tab w:val="center" w:pos="4320"/>
                <w:tab w:val="right" w:pos="8640"/>
              </w:tabs>
              <w:spacing w:line="264" w:lineRule="auto"/>
              <w:rPr>
                <w:sz w:val="20"/>
                <w:szCs w:val="20"/>
              </w:rPr>
            </w:pPr>
            <w:r>
              <w:rPr>
                <w:lang w:val="en"/>
              </w:rPr>
              <w:t>Shows a summary of the errors encountered while processing the records.</w:t>
            </w:r>
          </w:p>
        </w:tc>
      </w:tr>
    </w:tbl>
    <w:p w14:paraId="43A22471" w14:textId="77777777" w:rsidR="008B52C5" w:rsidRPr="00A445C0" w:rsidRDefault="008B52C5" w:rsidP="00A445C0"/>
    <w:p w14:paraId="3E5CE1D6" w14:textId="77777777" w:rsidR="001F715E" w:rsidRDefault="002A3743" w:rsidP="00E71D51">
      <w:pPr>
        <w:pStyle w:val="Heading3"/>
      </w:pPr>
      <w:bookmarkStart w:id="55" w:name="_Toc347568752"/>
      <w:r>
        <w:t xml:space="preserve">Session Record </w:t>
      </w:r>
      <w:r w:rsidR="00E71D51">
        <w:t>Type</w:t>
      </w:r>
      <w:bookmarkEnd w:id="49"/>
      <w:bookmarkEnd w:id="50"/>
      <w:bookmarkEnd w:id="51"/>
      <w:bookmarkEnd w:id="52"/>
      <w:bookmarkEnd w:id="55"/>
    </w:p>
    <w:p w14:paraId="0C509FF8" w14:textId="77777777" w:rsidR="001B2882" w:rsidRDefault="00482617" w:rsidP="00B267F4">
      <w:pPr>
        <w:pStyle w:val="BodyText"/>
        <w:keepNext/>
      </w:pPr>
      <w:r>
        <w:t>The following</w:t>
      </w:r>
      <w:r w:rsidR="001B2882">
        <w:t xml:space="preserve"> examples show </w:t>
      </w:r>
      <w:r w:rsidR="00EF3820">
        <w:t xml:space="preserve">flow </w:t>
      </w:r>
      <w:r w:rsidR="001B2882">
        <w:t>records for IPv4 and IPv6 protocols</w:t>
      </w:r>
      <w:r w:rsidR="00EF3820">
        <w:t>.</w:t>
      </w:r>
      <w:r w:rsidR="009B5A9B">
        <w:t xml:space="preserve">  Note that the key difference between IPv4 and IPv6 is the length of the populated address field.  </w:t>
      </w:r>
      <w:proofErr w:type="gramStart"/>
      <w:r w:rsidR="009B5A9B">
        <w:t>Higher level</w:t>
      </w:r>
      <w:proofErr w:type="gramEnd"/>
      <w:r w:rsidR="009B5A9B">
        <w:t xml:space="preserve"> protocol fields are identical.</w:t>
      </w:r>
    </w:p>
    <w:p w14:paraId="0C159CAD" w14:textId="77777777" w:rsidR="00482617" w:rsidRPr="00FB2A8C" w:rsidRDefault="001B2882" w:rsidP="00FB2A8C">
      <w:pPr>
        <w:pStyle w:val="BodyText"/>
        <w:keepNext/>
      </w:pPr>
      <w:r>
        <w:t>IPv6 ICM</w:t>
      </w:r>
      <w:r w:rsidR="00482617">
        <w:t>P flow:</w:t>
      </w:r>
    </w:p>
    <w:p w14:paraId="34285970" w14:textId="77777777" w:rsidR="00482617" w:rsidRDefault="00482617" w:rsidP="00B267F4">
      <w:pPr>
        <w:keepNext/>
        <w:ind w:left="720"/>
        <w:rPr>
          <w:rFonts w:ascii="Courier New" w:hAnsi="Courier New" w:cs="Courier New"/>
          <w:sz w:val="18"/>
        </w:rPr>
      </w:pPr>
      <w:r w:rsidRPr="00482617">
        <w:rPr>
          <w:rFonts w:ascii="Courier New" w:hAnsi="Courier New" w:cs="Courier New"/>
          <w:sz w:val="18"/>
        </w:rPr>
        <w:t>1,pnl_dev</w:t>
      </w:r>
      <w:proofErr w:type="gramStart"/>
      <w:r w:rsidRPr="00482617">
        <w:rPr>
          <w:rFonts w:ascii="Courier New" w:hAnsi="Courier New" w:cs="Courier New"/>
          <w:sz w:val="18"/>
        </w:rPr>
        <w:t>,1227171519.699847,0.000000</w:t>
      </w:r>
      <w:proofErr w:type="gramEnd"/>
      <w:r w:rsidRPr="00482617">
        <w:rPr>
          <w:rFonts w:ascii="Courier New" w:hAnsi="Courier New" w:cs="Courier New"/>
          <w:sz w:val="18"/>
        </w:rPr>
        <w:t>,,58,,,00000000000000000000000000000250,000000</w:t>
      </w:r>
      <w:r w:rsidR="00292478">
        <w:rPr>
          <w:rFonts w:ascii="Courier New" w:hAnsi="Courier New" w:cs="Courier New"/>
          <w:sz w:val="18"/>
        </w:rPr>
        <w:t>00000000000000000000000002,157,,211,,1,,,,,</w:t>
      </w:r>
      <w:r w:rsidRPr="00482617">
        <w:rPr>
          <w:rFonts w:ascii="Courier New" w:hAnsi="Courier New" w:cs="Courier New"/>
          <w:sz w:val="18"/>
        </w:rPr>
        <w:t>,010</w:t>
      </w:r>
      <w:r w:rsidR="00292478">
        <w:rPr>
          <w:rFonts w:ascii="Courier New" w:hAnsi="Courier New" w:cs="Courier New"/>
          <w:sz w:val="18"/>
        </w:rPr>
        <w:t>4,,+0104,,,,,,</w:t>
      </w:r>
      <w:r w:rsidR="00D72D6B">
        <w:rPr>
          <w:rFonts w:ascii="Courier New" w:hAnsi="Courier New" w:cs="Courier New"/>
          <w:sz w:val="18"/>
        </w:rPr>
        <w:t>,</w:t>
      </w:r>
      <w:r w:rsidR="00292478">
        <w:rPr>
          <w:rFonts w:ascii="Courier New" w:hAnsi="Courier New" w:cs="Courier New"/>
          <w:sz w:val="18"/>
        </w:rPr>
        <w:t>,,,,,,,,,,,A,</w:t>
      </w:r>
      <w:r w:rsidR="00D72D6B">
        <w:rPr>
          <w:rFonts w:ascii="Courier New" w:hAnsi="Courier New" w:cs="Courier New"/>
          <w:sz w:val="18"/>
        </w:rPr>
        <w:t>,</w:t>
      </w:r>
    </w:p>
    <w:p w14:paraId="0AFBE732" w14:textId="77777777" w:rsidR="00482617" w:rsidRPr="00FB2A8C" w:rsidRDefault="00482617" w:rsidP="00FB2A8C">
      <w:pPr>
        <w:pStyle w:val="BodyText"/>
      </w:pPr>
      <w:r>
        <w:t>IPv4 TCP flow:</w:t>
      </w:r>
    </w:p>
    <w:p w14:paraId="7CE123E8" w14:textId="77777777" w:rsidR="00482617" w:rsidRDefault="00482617" w:rsidP="00482617">
      <w:pPr>
        <w:ind w:left="720"/>
        <w:rPr>
          <w:rFonts w:ascii="Courier New" w:hAnsi="Courier New" w:cs="Courier New"/>
          <w:sz w:val="18"/>
        </w:rPr>
      </w:pPr>
      <w:r w:rsidRPr="002F1DC6">
        <w:rPr>
          <w:rFonts w:ascii="Courier New" w:hAnsi="Courier New" w:cs="Courier New"/>
          <w:sz w:val="18"/>
        </w:rPr>
        <w:t>1,pnl_dev</w:t>
      </w:r>
      <w:proofErr w:type="gramStart"/>
      <w:r w:rsidRPr="002F1DC6">
        <w:rPr>
          <w:rFonts w:ascii="Courier New" w:hAnsi="Courier New" w:cs="Courier New"/>
          <w:sz w:val="18"/>
        </w:rPr>
        <w:t>,1226731486.835646,0.000000</w:t>
      </w:r>
      <w:proofErr w:type="gramEnd"/>
      <w:r w:rsidRPr="002F1DC6">
        <w:rPr>
          <w:rFonts w:ascii="Courier New" w:hAnsi="Courier New" w:cs="Courier New"/>
          <w:sz w:val="18"/>
        </w:rPr>
        <w:t>,</w:t>
      </w:r>
      <w:r w:rsidR="00292478">
        <w:rPr>
          <w:rFonts w:ascii="Courier New" w:hAnsi="Courier New" w:cs="Courier New"/>
          <w:sz w:val="18"/>
        </w:rPr>
        <w:t>,6,122169107137,140221166035,,,,,62,,1,,</w:t>
      </w:r>
      <w:r w:rsidRPr="002F1DC6">
        <w:rPr>
          <w:rFonts w:ascii="Courier New" w:hAnsi="Courier New" w:cs="Courier New"/>
          <w:sz w:val="18"/>
        </w:rPr>
        <w:t>,</w:t>
      </w:r>
      <w:r w:rsidR="00292478">
        <w:rPr>
          <w:rFonts w:ascii="Courier New" w:hAnsi="Courier New" w:cs="Courier New"/>
          <w:sz w:val="18"/>
        </w:rPr>
        <w:t>,2971,445,,,,1,,02,</w:t>
      </w:r>
      <w:r w:rsidRPr="002F1DC6">
        <w:rPr>
          <w:rFonts w:ascii="Courier New" w:hAnsi="Courier New" w:cs="Courier New"/>
          <w:sz w:val="18"/>
        </w:rPr>
        <w:t>,+02,10</w:t>
      </w:r>
      <w:r w:rsidR="00292478">
        <w:rPr>
          <w:rFonts w:ascii="Courier New" w:hAnsi="Courier New" w:cs="Courier New"/>
          <w:sz w:val="18"/>
        </w:rPr>
        <w:t>88212673,,1088212673,,</w:t>
      </w:r>
      <w:r w:rsidR="00D72D6B">
        <w:rPr>
          <w:rFonts w:ascii="Courier New" w:hAnsi="Courier New" w:cs="Courier New"/>
          <w:sz w:val="18"/>
        </w:rPr>
        <w:t>,</w:t>
      </w:r>
      <w:r w:rsidR="00292478">
        <w:rPr>
          <w:rFonts w:ascii="Courier New" w:hAnsi="Courier New" w:cs="Courier New"/>
          <w:sz w:val="18"/>
        </w:rPr>
        <w:t>,,,,,,,A,</w:t>
      </w:r>
      <w:r w:rsidR="00D72D6B">
        <w:rPr>
          <w:rFonts w:ascii="Courier New" w:hAnsi="Courier New" w:cs="Courier New"/>
          <w:sz w:val="18"/>
        </w:rPr>
        <w:t>,</w:t>
      </w:r>
    </w:p>
    <w:p w14:paraId="642B64B4" w14:textId="77777777" w:rsidR="0040688C" w:rsidRPr="00FB2A8C" w:rsidRDefault="0040688C" w:rsidP="00FB2A8C">
      <w:pPr>
        <w:pStyle w:val="BodyText"/>
        <w:keepNext/>
      </w:pPr>
      <w:r>
        <w:t>IPv4 UDP flow:</w:t>
      </w:r>
    </w:p>
    <w:p w14:paraId="6FC33D1B" w14:textId="77777777" w:rsidR="002F1DC6" w:rsidRDefault="002F1DC6" w:rsidP="00F647DF">
      <w:pPr>
        <w:keepNext/>
        <w:ind w:left="720"/>
        <w:rPr>
          <w:rFonts w:ascii="Courier New" w:hAnsi="Courier New" w:cs="Courier New"/>
          <w:sz w:val="18"/>
        </w:rPr>
      </w:pPr>
      <w:r w:rsidRPr="002F1DC6">
        <w:rPr>
          <w:rFonts w:ascii="Courier New" w:hAnsi="Courier New" w:cs="Courier New"/>
          <w:sz w:val="18"/>
        </w:rPr>
        <w:t>1,pnl_dev</w:t>
      </w:r>
      <w:proofErr w:type="gramStart"/>
      <w:r w:rsidRPr="002F1DC6">
        <w:rPr>
          <w:rFonts w:ascii="Courier New" w:hAnsi="Courier New" w:cs="Courier New"/>
          <w:sz w:val="18"/>
        </w:rPr>
        <w:t>,1226731486.917566,0.001797</w:t>
      </w:r>
      <w:proofErr w:type="gramEnd"/>
      <w:r w:rsidRPr="002F1DC6">
        <w:rPr>
          <w:rFonts w:ascii="Courier New" w:hAnsi="Courier New" w:cs="Courier New"/>
          <w:sz w:val="18"/>
        </w:rPr>
        <w:t>,,17,218247041254,1402</w:t>
      </w:r>
      <w:r w:rsidR="00292478">
        <w:rPr>
          <w:rFonts w:ascii="Courier New" w:hAnsi="Courier New" w:cs="Courier New"/>
          <w:sz w:val="18"/>
        </w:rPr>
        <w:t>21227213,,,33,427,75,469,1,1,,</w:t>
      </w:r>
      <w:r w:rsidRPr="002F1DC6">
        <w:rPr>
          <w:rFonts w:ascii="Courier New" w:hAnsi="Courier New" w:cs="Courier New"/>
          <w:sz w:val="18"/>
        </w:rPr>
        <w:t>,5</w:t>
      </w:r>
      <w:r w:rsidR="00292478">
        <w:rPr>
          <w:rFonts w:ascii="Courier New" w:hAnsi="Courier New" w:cs="Courier New"/>
          <w:sz w:val="18"/>
        </w:rPr>
        <w:t>6672,2649,,,,,,,,,,,,,,,,,</w:t>
      </w:r>
      <w:r w:rsidR="00D72D6B">
        <w:rPr>
          <w:rFonts w:ascii="Courier New" w:hAnsi="Courier New" w:cs="Courier New"/>
          <w:sz w:val="18"/>
        </w:rPr>
        <w:t>,</w:t>
      </w:r>
      <w:r w:rsidR="00292478">
        <w:rPr>
          <w:rFonts w:ascii="Courier New" w:hAnsi="Courier New" w:cs="Courier New"/>
          <w:sz w:val="18"/>
        </w:rPr>
        <w:t>,,,A,</w:t>
      </w:r>
      <w:r w:rsidR="00D72D6B">
        <w:rPr>
          <w:rFonts w:ascii="Courier New" w:hAnsi="Courier New" w:cs="Courier New"/>
          <w:sz w:val="18"/>
        </w:rPr>
        <w:t>,</w:t>
      </w:r>
    </w:p>
    <w:p w14:paraId="300C2E58" w14:textId="77777777" w:rsidR="00482617" w:rsidRPr="00FB2A8C" w:rsidRDefault="00482617" w:rsidP="00FB2A8C">
      <w:pPr>
        <w:pStyle w:val="BodyText"/>
      </w:pPr>
      <w:r>
        <w:t>IPv4 ICMP flow:</w:t>
      </w:r>
    </w:p>
    <w:p w14:paraId="5E5AB16C" w14:textId="77777777" w:rsidR="00482617" w:rsidRDefault="00482617" w:rsidP="002F1DC6">
      <w:pPr>
        <w:ind w:left="720"/>
        <w:rPr>
          <w:rFonts w:ascii="Courier New" w:hAnsi="Courier New" w:cs="Courier New"/>
          <w:sz w:val="18"/>
        </w:rPr>
      </w:pPr>
      <w:r w:rsidRPr="00482617">
        <w:rPr>
          <w:rFonts w:ascii="Courier New" w:hAnsi="Courier New" w:cs="Courier New"/>
          <w:sz w:val="18"/>
        </w:rPr>
        <w:t>1,pnl_dev</w:t>
      </w:r>
      <w:proofErr w:type="gramStart"/>
      <w:r w:rsidRPr="00482617">
        <w:rPr>
          <w:rFonts w:ascii="Courier New" w:hAnsi="Courier New" w:cs="Courier New"/>
          <w:sz w:val="18"/>
        </w:rPr>
        <w:t>,1226731488.986121,0.000000</w:t>
      </w:r>
      <w:proofErr w:type="gramEnd"/>
      <w:r w:rsidRPr="00482617">
        <w:rPr>
          <w:rFonts w:ascii="Courier New" w:hAnsi="Courier New" w:cs="Courier New"/>
          <w:sz w:val="18"/>
        </w:rPr>
        <w:t>,,1,140221251090,2001</w:t>
      </w:r>
      <w:r w:rsidR="00292478">
        <w:rPr>
          <w:rFonts w:ascii="Courier New" w:hAnsi="Courier New" w:cs="Courier New"/>
          <w:sz w:val="18"/>
        </w:rPr>
        <w:t>50188147,,,28,,70,,1,,,,,</w:t>
      </w:r>
      <w:r w:rsidRPr="00482617">
        <w:rPr>
          <w:rFonts w:ascii="Courier New" w:hAnsi="Courier New" w:cs="Courier New"/>
          <w:sz w:val="18"/>
        </w:rPr>
        <w:t>,030</w:t>
      </w:r>
      <w:r w:rsidR="00292478">
        <w:rPr>
          <w:rFonts w:ascii="Courier New" w:hAnsi="Courier New" w:cs="Courier New"/>
          <w:sz w:val="18"/>
        </w:rPr>
        <w:t>1,0000,+0301,,,,,,,,,,,,,,,</w:t>
      </w:r>
      <w:r w:rsidR="00D72D6B">
        <w:rPr>
          <w:rFonts w:ascii="Courier New" w:hAnsi="Courier New" w:cs="Courier New"/>
          <w:sz w:val="18"/>
        </w:rPr>
        <w:t>,</w:t>
      </w:r>
      <w:r w:rsidR="00292478">
        <w:rPr>
          <w:rFonts w:ascii="Courier New" w:hAnsi="Courier New" w:cs="Courier New"/>
          <w:sz w:val="18"/>
        </w:rPr>
        <w:t>,,A,</w:t>
      </w:r>
      <w:r w:rsidR="00D72D6B">
        <w:rPr>
          <w:rFonts w:ascii="Courier New" w:hAnsi="Courier New" w:cs="Courier New"/>
          <w:sz w:val="18"/>
        </w:rPr>
        <w:t>,</w:t>
      </w:r>
    </w:p>
    <w:p w14:paraId="585552B3" w14:textId="77777777" w:rsidR="00FB2A8C" w:rsidRPr="00D158F8" w:rsidRDefault="00DE55C0" w:rsidP="00FB2A8C">
      <w:pPr>
        <w:pStyle w:val="BodyText"/>
      </w:pPr>
      <w:r>
        <w:t xml:space="preserve">IPv6 </w:t>
      </w:r>
      <w:r w:rsidR="00190CCD">
        <w:t>ICMPv6 f</w:t>
      </w:r>
      <w:r>
        <w:t>low Tunneled</w:t>
      </w:r>
      <w:r w:rsidR="00FB2A8C">
        <w:t xml:space="preserve"> i</w:t>
      </w:r>
      <w:r w:rsidR="00190CCD">
        <w:t>n IPv4</w:t>
      </w:r>
      <w:r w:rsidR="00FB2A8C">
        <w:t xml:space="preserve"> flow:</w:t>
      </w:r>
    </w:p>
    <w:p w14:paraId="5C528E64" w14:textId="77777777" w:rsidR="00FB2A8C" w:rsidRPr="00FB2A8C" w:rsidRDefault="00FB2A8C" w:rsidP="00FB2A8C">
      <w:pPr>
        <w:ind w:left="720"/>
        <w:rPr>
          <w:rFonts w:ascii="Courier New" w:hAnsi="Courier New" w:cs="Courier New"/>
          <w:sz w:val="18"/>
        </w:rPr>
      </w:pPr>
      <w:r w:rsidRPr="00FB2A8C">
        <w:rPr>
          <w:rFonts w:ascii="Courier New" w:hAnsi="Courier New" w:cs="Courier New"/>
          <w:sz w:val="18"/>
        </w:rPr>
        <w:lastRenderedPageBreak/>
        <w:t>1,pnnl_dev</w:t>
      </w:r>
      <w:proofErr w:type="gramStart"/>
      <w:r w:rsidRPr="00FB2A8C">
        <w:rPr>
          <w:rFonts w:ascii="Courier New" w:hAnsi="Courier New" w:cs="Courier New"/>
          <w:sz w:val="18"/>
        </w:rPr>
        <w:t>,1226731132.190268,41.450664</w:t>
      </w:r>
      <w:proofErr w:type="gramEnd"/>
      <w:r w:rsidRPr="00FB2A8C">
        <w:rPr>
          <w:rFonts w:ascii="Courier New" w:hAnsi="Courier New" w:cs="Courier New"/>
          <w:sz w:val="18"/>
        </w:rPr>
        <w:t>,,58,,,FE8000000000000002005EFE8CDDEEFD,FE80000</w:t>
      </w:r>
      <w:r w:rsidR="00DE55C0">
        <w:rPr>
          <w:rFonts w:ascii="Courier New" w:hAnsi="Courier New" w:cs="Courier New"/>
          <w:sz w:val="18"/>
        </w:rPr>
        <w:t>00000000000005EFED043DB84,,,82,,1</w:t>
      </w:r>
      <w:r w:rsidRPr="00FB2A8C">
        <w:rPr>
          <w:rFonts w:ascii="Courier New" w:hAnsi="Courier New" w:cs="Courier New"/>
          <w:sz w:val="18"/>
        </w:rPr>
        <w:t>,,,,,,8500,,+8500,,,,,,,,,,1,140221238253,208067219132,,,41,,,A,,</w:t>
      </w:r>
    </w:p>
    <w:p w14:paraId="662D8BB6" w14:textId="77777777" w:rsidR="00D72D6B" w:rsidRDefault="00E564BB" w:rsidP="00864DC2">
      <w:pPr>
        <w:pStyle w:val="BodyText"/>
      </w:pPr>
      <w:r>
        <w:t xml:space="preserve">The following diagram is a simplistic flow chart that shows how </w:t>
      </w:r>
      <w:r w:rsidR="00D72D6B">
        <w:t>each packet</w:t>
      </w:r>
      <w:r>
        <w:t xml:space="preserve"> is parsed</w:t>
      </w:r>
      <w:r w:rsidR="00D72D6B">
        <w:t>.</w:t>
      </w:r>
      <w:r w:rsidR="002616AA">
        <w:t xml:space="preserve"> </w:t>
      </w:r>
    </w:p>
    <w:p w14:paraId="7C55A8D8" w14:textId="77777777" w:rsidR="00D72D6B" w:rsidRDefault="00C32CD5" w:rsidP="00174D37">
      <w:pPr>
        <w:pStyle w:val="Figure"/>
      </w:pPr>
      <w:r>
        <w:rPr>
          <w:noProof/>
        </w:rPr>
        <w:drawing>
          <wp:inline distT="0" distB="0" distL="0" distR="0" wp14:anchorId="2EBDC817" wp14:editId="41B1D94C">
            <wp:extent cx="5943600" cy="3746500"/>
            <wp:effectExtent l="0" t="0" r="0" b="12700"/>
            <wp:docPr id="2" name="Picture 2" descr="PacketParserState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cketParserStateMach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7D3B5D9A" w14:textId="77777777" w:rsidR="00763A26" w:rsidRPr="00A445C0" w:rsidRDefault="00A445C0" w:rsidP="00A445C0">
      <w:pPr>
        <w:pStyle w:val="Caption-Fig"/>
        <w:jc w:val="center"/>
        <w:rPr>
          <w:b w:val="0"/>
          <w:sz w:val="32"/>
          <w:szCs w:val="32"/>
        </w:rPr>
      </w:pPr>
      <w:bookmarkStart w:id="56" w:name="_Toc251571616"/>
      <w:bookmarkStart w:id="57" w:name="_Toc444248678"/>
      <w:proofErr w:type="gramStart"/>
      <w:r>
        <w:t xml:space="preserve">Figure </w:t>
      </w:r>
      <w:proofErr w:type="gramEnd"/>
      <w:r w:rsidR="00992535">
        <w:fldChar w:fldCharType="begin"/>
      </w:r>
      <w:r w:rsidR="00992535">
        <w:instrText xml:space="preserve"> STYLEREF 1 \s </w:instrText>
      </w:r>
      <w:r w:rsidR="00992535">
        <w:fldChar w:fldCharType="separate"/>
      </w:r>
      <w:r w:rsidR="00992535">
        <w:rPr>
          <w:noProof/>
        </w:rPr>
        <w:t>2</w:t>
      </w:r>
      <w:r w:rsidR="00992535">
        <w:rPr>
          <w:noProof/>
        </w:rPr>
        <w:fldChar w:fldCharType="end"/>
      </w:r>
      <w:proofErr w:type="gramStart"/>
      <w:r>
        <w:t>.</w:t>
      </w:r>
      <w:proofErr w:type="gramEnd"/>
      <w:r>
        <w:fldChar w:fldCharType="begin"/>
      </w:r>
      <w:r>
        <w:instrText xml:space="preserve"> SEQ Figure \* ARABIC \s 1 </w:instrText>
      </w:r>
      <w:r>
        <w:fldChar w:fldCharType="separate"/>
      </w:r>
      <w:r w:rsidR="00992535">
        <w:rPr>
          <w:noProof/>
        </w:rPr>
        <w:t>1</w:t>
      </w:r>
      <w:r>
        <w:fldChar w:fldCharType="end"/>
      </w:r>
      <w:r w:rsidR="009376C7" w:rsidRPr="00A445C0">
        <w:rPr>
          <w:b w:val="0"/>
        </w:rPr>
        <w:t xml:space="preserve">. </w:t>
      </w:r>
      <w:bookmarkEnd w:id="56"/>
      <w:r w:rsidRPr="00A445C0">
        <w:rPr>
          <w:b w:val="0"/>
        </w:rPr>
        <w:t xml:space="preserve"> </w:t>
      </w:r>
      <w:r w:rsidR="000A6600" w:rsidRPr="00A445C0">
        <w:rPr>
          <w:b w:val="0"/>
        </w:rPr>
        <w:t xml:space="preserve">Simple </w:t>
      </w:r>
      <w:r>
        <w:rPr>
          <w:b w:val="0"/>
        </w:rPr>
        <w:t>F</w:t>
      </w:r>
      <w:r w:rsidR="000A6600" w:rsidRPr="00A445C0">
        <w:rPr>
          <w:b w:val="0"/>
        </w:rPr>
        <w:t xml:space="preserve">low </w:t>
      </w:r>
      <w:r>
        <w:rPr>
          <w:b w:val="0"/>
        </w:rPr>
        <w:t>C</w:t>
      </w:r>
      <w:r w:rsidR="000A6600" w:rsidRPr="00A445C0">
        <w:rPr>
          <w:b w:val="0"/>
        </w:rPr>
        <w:t xml:space="preserve">hart of </w:t>
      </w:r>
      <w:r>
        <w:rPr>
          <w:b w:val="0"/>
        </w:rPr>
        <w:t>H</w:t>
      </w:r>
      <w:r w:rsidR="000A6600" w:rsidRPr="00A445C0">
        <w:rPr>
          <w:b w:val="0"/>
        </w:rPr>
        <w:t xml:space="preserve">ow a </w:t>
      </w:r>
      <w:r>
        <w:rPr>
          <w:b w:val="0"/>
        </w:rPr>
        <w:t>P</w:t>
      </w:r>
      <w:r w:rsidR="000A6600" w:rsidRPr="00A445C0">
        <w:rPr>
          <w:b w:val="0"/>
        </w:rPr>
        <w:t xml:space="preserve">acket is </w:t>
      </w:r>
      <w:r>
        <w:rPr>
          <w:b w:val="0"/>
        </w:rPr>
        <w:t>P</w:t>
      </w:r>
      <w:r w:rsidR="000A6600" w:rsidRPr="00A445C0">
        <w:rPr>
          <w:b w:val="0"/>
        </w:rPr>
        <w:t>arsed</w:t>
      </w:r>
      <w:bookmarkEnd w:id="57"/>
    </w:p>
    <w:p w14:paraId="6982D5F4" w14:textId="77777777" w:rsidR="001F715E" w:rsidRDefault="001C4EE0" w:rsidP="00864DC2">
      <w:pPr>
        <w:pStyle w:val="BodyText"/>
      </w:pPr>
      <w:r>
        <w:t>Table 2</w:t>
      </w:r>
      <w:r w:rsidR="00A445C0">
        <w:t>.</w:t>
      </w:r>
      <w:r w:rsidR="00E71D51">
        <w:t>2</w:t>
      </w:r>
      <w:r w:rsidR="001F715E" w:rsidRPr="00D158F8">
        <w:t xml:space="preserve"> lists the fields in the order they will appear in the output from </w:t>
      </w:r>
      <w:r w:rsidR="001C46AF">
        <w:t>FLOWER</w:t>
      </w:r>
      <w:r w:rsidR="00F647DF" w:rsidRPr="00D158F8">
        <w:t xml:space="preserve"> </w:t>
      </w:r>
      <w:r w:rsidR="001F715E" w:rsidRPr="00D158F8">
        <w:t>along</w:t>
      </w:r>
      <w:r w:rsidR="001F715E">
        <w:t xml:space="preserve"> with a brief explanation.</w:t>
      </w:r>
    </w:p>
    <w:p w14:paraId="5B56D8F7" w14:textId="77777777" w:rsidR="001A7CE8" w:rsidRDefault="001F715E" w:rsidP="00864DC2">
      <w:pPr>
        <w:pStyle w:val="BodyText"/>
      </w:pPr>
      <w:r>
        <w:t xml:space="preserve">The </w:t>
      </w:r>
      <w:r w:rsidRPr="0048305B">
        <w:rPr>
          <w:rStyle w:val="ComputerCodeChar"/>
          <w:rFonts w:cs="Courier New"/>
          <w:sz w:val="20"/>
          <w:szCs w:val="20"/>
        </w:rPr>
        <w:t>Name</w:t>
      </w:r>
      <w:r>
        <w:t xml:space="preserve"> column holds a symbolic name for the field and the attributes of the data for that field. </w:t>
      </w:r>
      <w:r w:rsidR="00F647DF">
        <w:t xml:space="preserve"> </w:t>
      </w:r>
      <w:r>
        <w:t xml:space="preserve">The </w:t>
      </w:r>
      <w:r w:rsidR="00070F4E">
        <w:t xml:space="preserve">field </w:t>
      </w:r>
      <w:r w:rsidR="001A7CE8">
        <w:t>attributes include:</w:t>
      </w:r>
    </w:p>
    <w:p w14:paraId="2DCE6814" w14:textId="77777777" w:rsidR="00E71D51" w:rsidRDefault="00543B2E" w:rsidP="003F2C10">
      <w:pPr>
        <w:pStyle w:val="ListBullet"/>
      </w:pPr>
      <w:proofErr w:type="spellStart"/>
      <w:r w:rsidRPr="0048305B">
        <w:rPr>
          <w:rStyle w:val="ComputerCodeChar"/>
          <w:rFonts w:cs="Courier New"/>
          <w:sz w:val="20"/>
          <w:szCs w:val="20"/>
        </w:rPr>
        <w:t>ValueType</w:t>
      </w:r>
      <w:proofErr w:type="spellEnd"/>
      <w:r>
        <w:t xml:space="preserve"> </w:t>
      </w:r>
      <w:r w:rsidR="001A7CE8">
        <w:t xml:space="preserve">attribute </w:t>
      </w:r>
      <w:r w:rsidR="008C2290">
        <w:t xml:space="preserve">adds more </w:t>
      </w:r>
      <w:proofErr w:type="gramStart"/>
      <w:r w:rsidR="008C2290">
        <w:t>context</w:t>
      </w:r>
      <w:proofErr w:type="gramEnd"/>
      <w:r w:rsidR="008C2290">
        <w:t xml:space="preserve"> to the </w:t>
      </w:r>
      <w:proofErr w:type="spellStart"/>
      <w:r w:rsidR="008C2290" w:rsidRPr="0048305B">
        <w:rPr>
          <w:rStyle w:val="ComputerCodeChar"/>
          <w:rFonts w:cs="Courier New"/>
          <w:sz w:val="20"/>
          <w:szCs w:val="20"/>
        </w:rPr>
        <w:t>DataType</w:t>
      </w:r>
      <w:proofErr w:type="spellEnd"/>
      <w:r w:rsidR="008C2290">
        <w:t>.</w:t>
      </w:r>
      <w:r w:rsidR="00160165">
        <w:t xml:space="preserve"> </w:t>
      </w:r>
      <w:proofErr w:type="spellStart"/>
      <w:r w:rsidR="008C2290" w:rsidRPr="0048305B">
        <w:rPr>
          <w:rStyle w:val="ComputerCodeChar"/>
          <w:rFonts w:cs="Courier New"/>
          <w:sz w:val="20"/>
          <w:szCs w:val="20"/>
        </w:rPr>
        <w:t>ValueType</w:t>
      </w:r>
      <w:proofErr w:type="spellEnd"/>
      <w:r w:rsidR="008C2290">
        <w:t xml:space="preserve"> will be</w:t>
      </w:r>
      <w:r w:rsidR="00E71D51">
        <w:t>:</w:t>
      </w:r>
    </w:p>
    <w:p w14:paraId="627B93C4" w14:textId="77777777" w:rsidR="00E71D51" w:rsidRDefault="00070F4E" w:rsidP="00A445C0">
      <w:pPr>
        <w:pStyle w:val="ListBullet2"/>
      </w:pPr>
      <w:r w:rsidRPr="0048305B">
        <w:rPr>
          <w:rStyle w:val="ComputerCodeChar"/>
          <w:rFonts w:cs="Courier New"/>
          <w:sz w:val="20"/>
          <w:szCs w:val="20"/>
        </w:rPr>
        <w:t>CONSTANT</w:t>
      </w:r>
      <w:r>
        <w:t xml:space="preserve"> if the data never changes</w:t>
      </w:r>
      <w:r w:rsidR="001F1BEB">
        <w:t>.</w:t>
      </w:r>
    </w:p>
    <w:p w14:paraId="39E0B180" w14:textId="77777777" w:rsidR="00E71D51" w:rsidRDefault="00070F4E" w:rsidP="00A445C0">
      <w:pPr>
        <w:pStyle w:val="ListBullet2"/>
      </w:pPr>
      <w:r w:rsidRPr="0048305B">
        <w:rPr>
          <w:rStyle w:val="ComputerCodeChar"/>
          <w:rFonts w:cs="Courier New"/>
          <w:sz w:val="20"/>
          <w:szCs w:val="20"/>
        </w:rPr>
        <w:t>TI</w:t>
      </w:r>
      <w:r w:rsidR="008C2290" w:rsidRPr="0048305B">
        <w:rPr>
          <w:rStyle w:val="ComputerCodeChar"/>
          <w:rFonts w:cs="Courier New"/>
          <w:sz w:val="20"/>
          <w:szCs w:val="20"/>
        </w:rPr>
        <w:t>ME</w:t>
      </w:r>
      <w:r w:rsidR="008C2290">
        <w:t xml:space="preserve"> for time values, </w:t>
      </w:r>
      <w:r w:rsidR="008C2290" w:rsidRPr="0048305B">
        <w:rPr>
          <w:rStyle w:val="ComputerCodeChar"/>
          <w:rFonts w:cs="Courier New"/>
          <w:sz w:val="20"/>
          <w:szCs w:val="20"/>
        </w:rPr>
        <w:t>COUNTER</w:t>
      </w:r>
      <w:r w:rsidR="008C2290">
        <w:t xml:space="preserve"> if the field represents a count</w:t>
      </w:r>
      <w:r w:rsidR="001F1BEB">
        <w:t>.</w:t>
      </w:r>
    </w:p>
    <w:p w14:paraId="7C065988" w14:textId="77777777" w:rsidR="00E71D51" w:rsidRDefault="008C2290" w:rsidP="00A445C0">
      <w:pPr>
        <w:pStyle w:val="ListBullet2"/>
      </w:pPr>
      <w:r w:rsidRPr="0048305B">
        <w:rPr>
          <w:rStyle w:val="ComputerCodeChar"/>
          <w:rFonts w:cs="Courier New"/>
          <w:sz w:val="20"/>
          <w:szCs w:val="20"/>
        </w:rPr>
        <w:t>ENUM</w:t>
      </w:r>
      <w:r>
        <w:t xml:space="preserve"> if the field has </w:t>
      </w:r>
      <w:r w:rsidR="0066780D">
        <w:t xml:space="preserve">an enumeration representing </w:t>
      </w:r>
      <w:r>
        <w:t>a range of numbers or letters</w:t>
      </w:r>
      <w:r w:rsidR="001F1BEB">
        <w:t>.</w:t>
      </w:r>
    </w:p>
    <w:p w14:paraId="1AA5B50A" w14:textId="77777777" w:rsidR="00E71D51" w:rsidRDefault="00D43C15" w:rsidP="00A445C0">
      <w:pPr>
        <w:pStyle w:val="ListBullet2"/>
      </w:pPr>
      <w:r w:rsidRPr="0048305B">
        <w:rPr>
          <w:rStyle w:val="ComputerCodeChar"/>
          <w:rFonts w:cs="Courier New"/>
          <w:sz w:val="20"/>
          <w:szCs w:val="20"/>
        </w:rPr>
        <w:t>ADDRESS</w:t>
      </w:r>
      <w:r>
        <w:t xml:space="preserve"> for IPv4 or IPv6 addresses</w:t>
      </w:r>
      <w:r w:rsidR="001F1BEB">
        <w:t>.</w:t>
      </w:r>
    </w:p>
    <w:p w14:paraId="621EF335" w14:textId="77777777" w:rsidR="00E71D51" w:rsidRDefault="00E71D51" w:rsidP="00A445C0">
      <w:pPr>
        <w:pStyle w:val="ListBullet2"/>
      </w:pPr>
      <w:r>
        <w:rPr>
          <w:rStyle w:val="ComputerCodeChar"/>
          <w:rFonts w:cs="Courier New"/>
          <w:sz w:val="20"/>
          <w:szCs w:val="20"/>
        </w:rPr>
        <w:t>BIT</w:t>
      </w:r>
      <w:r w:rsidR="00D43C15" w:rsidRPr="0048305B">
        <w:rPr>
          <w:rStyle w:val="ComputerCodeChar"/>
          <w:rFonts w:cs="Courier New"/>
          <w:sz w:val="20"/>
          <w:szCs w:val="20"/>
        </w:rPr>
        <w:t>SUM</w:t>
      </w:r>
      <w:r>
        <w:t xml:space="preserve"> for bitwise</w:t>
      </w:r>
      <w:r w:rsidR="00D43C15">
        <w:t xml:space="preserve"> sums</w:t>
      </w:r>
      <w:r w:rsidR="001F1BEB">
        <w:t>.</w:t>
      </w:r>
    </w:p>
    <w:p w14:paraId="58652965" w14:textId="77777777" w:rsidR="00E71D51" w:rsidRDefault="00D43C15" w:rsidP="00A445C0">
      <w:pPr>
        <w:pStyle w:val="ListBullet2"/>
      </w:pPr>
      <w:r w:rsidRPr="0048305B">
        <w:rPr>
          <w:rStyle w:val="ComputerCodeChar"/>
          <w:rFonts w:cs="Courier New"/>
          <w:sz w:val="20"/>
          <w:szCs w:val="20"/>
        </w:rPr>
        <w:t>FLAGSEQ</w:t>
      </w:r>
      <w:r w:rsidR="00E71D51">
        <w:t xml:space="preserve"> for protocol flag sequences</w:t>
      </w:r>
      <w:r w:rsidR="001F1BEB">
        <w:t>.</w:t>
      </w:r>
    </w:p>
    <w:p w14:paraId="3BF1EC2C" w14:textId="77777777" w:rsidR="001A7CE8" w:rsidRDefault="00E71D51" w:rsidP="00A445C0">
      <w:pPr>
        <w:pStyle w:val="BodyText"/>
        <w:tabs>
          <w:tab w:val="clear" w:pos="360"/>
          <w:tab w:val="clear" w:pos="1080"/>
        </w:tabs>
        <w:ind w:left="720" w:hanging="360"/>
      </w:pPr>
      <w:r>
        <w:tab/>
      </w:r>
      <w:r w:rsidR="00D43C15">
        <w:t xml:space="preserve">The </w:t>
      </w:r>
      <w:proofErr w:type="spellStart"/>
      <w:r w:rsidR="00D43C15" w:rsidRPr="0048305B">
        <w:rPr>
          <w:rStyle w:val="ComputerCodeChar"/>
          <w:rFonts w:cs="Courier New"/>
          <w:sz w:val="20"/>
          <w:szCs w:val="20"/>
        </w:rPr>
        <w:t>ValueType</w:t>
      </w:r>
      <w:proofErr w:type="spellEnd"/>
      <w:r w:rsidR="00D43C15">
        <w:t xml:space="preserve"> is useful because all fields with the same </w:t>
      </w:r>
      <w:proofErr w:type="spellStart"/>
      <w:r w:rsidR="00D43C15" w:rsidRPr="0048305B">
        <w:rPr>
          <w:rStyle w:val="ComputerCodeChar"/>
          <w:rFonts w:cs="Courier New"/>
          <w:sz w:val="20"/>
          <w:szCs w:val="20"/>
        </w:rPr>
        <w:t>ValueType</w:t>
      </w:r>
      <w:proofErr w:type="spellEnd"/>
      <w:r w:rsidR="00D43C15">
        <w:t xml:space="preserve"> are treated </w:t>
      </w:r>
      <w:r w:rsidR="00BB7D77">
        <w:t xml:space="preserve">the same. </w:t>
      </w:r>
      <w:r w:rsidR="00160165">
        <w:t xml:space="preserve"> </w:t>
      </w:r>
      <w:r w:rsidR="00BB7D77">
        <w:t xml:space="preserve">For example, fields that have a </w:t>
      </w:r>
      <w:proofErr w:type="spellStart"/>
      <w:r w:rsidR="00BB7D77" w:rsidRPr="0048305B">
        <w:rPr>
          <w:rStyle w:val="ComputerCodeChar"/>
          <w:rFonts w:cs="Courier New"/>
          <w:sz w:val="20"/>
          <w:szCs w:val="20"/>
        </w:rPr>
        <w:t>ValueType</w:t>
      </w:r>
      <w:proofErr w:type="spellEnd"/>
      <w:r w:rsidR="00BB7D77">
        <w:t xml:space="preserve"> of </w:t>
      </w:r>
      <w:r w:rsidR="00BB7D77" w:rsidRPr="0048305B">
        <w:rPr>
          <w:rStyle w:val="ComputerCodeChar"/>
          <w:rFonts w:cs="Courier New"/>
          <w:sz w:val="20"/>
          <w:szCs w:val="20"/>
        </w:rPr>
        <w:t>COUNTER</w:t>
      </w:r>
      <w:r w:rsidR="00BB7D77">
        <w:t xml:space="preserve"> will be null unless the value is greater than </w:t>
      </w:r>
      <w:r w:rsidR="00BB7D77">
        <w:lastRenderedPageBreak/>
        <w:t>zero.</w:t>
      </w:r>
      <w:r w:rsidR="00070F4E">
        <w:t xml:space="preserve"> </w:t>
      </w:r>
      <w:r w:rsidR="00160165">
        <w:t xml:space="preserve"> </w:t>
      </w:r>
      <w:r w:rsidR="0066780D">
        <w:t xml:space="preserve">Some fields with an attribute of </w:t>
      </w:r>
      <w:r w:rsidR="0066780D" w:rsidRPr="0048305B">
        <w:rPr>
          <w:rStyle w:val="ComputerCodeChar"/>
          <w:rFonts w:cs="Courier New"/>
          <w:sz w:val="20"/>
          <w:szCs w:val="20"/>
        </w:rPr>
        <w:t>ENUM</w:t>
      </w:r>
      <w:r w:rsidR="0066780D">
        <w:t xml:space="preserve"> will only have a few possible values</w:t>
      </w:r>
      <w:r w:rsidR="00160165">
        <w:t>,</w:t>
      </w:r>
      <w:r w:rsidR="0066780D">
        <w:t xml:space="preserve"> while others will have a large range of values.</w:t>
      </w:r>
    </w:p>
    <w:p w14:paraId="4AFE1DB7" w14:textId="77777777" w:rsidR="001A7CE8" w:rsidRDefault="00543B2E" w:rsidP="003F2C10">
      <w:pPr>
        <w:pStyle w:val="ListBullet"/>
      </w:pPr>
      <w:r w:rsidRPr="0048305B">
        <w:rPr>
          <w:rStyle w:val="ComputerCodeChar"/>
          <w:rFonts w:cs="Courier New"/>
          <w:sz w:val="20"/>
          <w:szCs w:val="20"/>
        </w:rPr>
        <w:t>Default</w:t>
      </w:r>
      <w:r>
        <w:t xml:space="preserve"> </w:t>
      </w:r>
      <w:r w:rsidR="00BB7D77">
        <w:t xml:space="preserve">attribute </w:t>
      </w:r>
      <w:r w:rsidR="001F715E">
        <w:t>will be used unless data from a flow overwrites the value.</w:t>
      </w:r>
    </w:p>
    <w:p w14:paraId="11C6C522" w14:textId="77777777" w:rsidR="001A7CE8" w:rsidRDefault="001F715E" w:rsidP="003F2C10">
      <w:pPr>
        <w:pStyle w:val="ListBullet"/>
      </w:pPr>
      <w:r w:rsidRPr="0048305B">
        <w:rPr>
          <w:rStyle w:val="ComputerCodeChar"/>
          <w:rFonts w:cs="Courier New"/>
          <w:sz w:val="20"/>
          <w:szCs w:val="20"/>
        </w:rPr>
        <w:t>Min</w:t>
      </w:r>
      <w:r>
        <w:t xml:space="preserve"> </w:t>
      </w:r>
      <w:r w:rsidR="0066780D">
        <w:t xml:space="preserve">attribute </w:t>
      </w:r>
      <w:r>
        <w:t>will be the minimum non-null value for the field.</w:t>
      </w:r>
    </w:p>
    <w:p w14:paraId="1185600D" w14:textId="77777777" w:rsidR="001A7CE8" w:rsidRDefault="001F715E" w:rsidP="003F2C10">
      <w:pPr>
        <w:pStyle w:val="ListBullet"/>
      </w:pPr>
      <w:r w:rsidRPr="0048305B">
        <w:rPr>
          <w:rStyle w:val="ComputerCodeChar"/>
          <w:rFonts w:cs="Courier New"/>
          <w:sz w:val="20"/>
          <w:szCs w:val="20"/>
        </w:rPr>
        <w:t>Max</w:t>
      </w:r>
      <w:r>
        <w:t xml:space="preserve"> </w:t>
      </w:r>
      <w:r w:rsidR="0066780D">
        <w:t xml:space="preserve">attribute </w:t>
      </w:r>
      <w:r>
        <w:t>will be the maximum value for the field.</w:t>
      </w:r>
    </w:p>
    <w:p w14:paraId="44C29D20" w14:textId="77777777" w:rsidR="001A7CE8" w:rsidRDefault="001F715E" w:rsidP="003F2C10">
      <w:pPr>
        <w:pStyle w:val="ListBullet"/>
      </w:pPr>
      <w:r w:rsidRPr="0048305B">
        <w:rPr>
          <w:rStyle w:val="ComputerCodeChar"/>
          <w:rFonts w:cs="Courier New"/>
          <w:sz w:val="20"/>
          <w:szCs w:val="20"/>
        </w:rPr>
        <w:t>Null</w:t>
      </w:r>
      <w:r>
        <w:t xml:space="preserve"> </w:t>
      </w:r>
      <w:r w:rsidR="0066780D">
        <w:t xml:space="preserve">attribute </w:t>
      </w:r>
      <w:r>
        <w:t>will indicate the circumstances when the field can be null.</w:t>
      </w:r>
    </w:p>
    <w:p w14:paraId="7912BC9F" w14:textId="77777777" w:rsidR="001F715E" w:rsidRDefault="001F715E" w:rsidP="003F2C10">
      <w:pPr>
        <w:pStyle w:val="ListBullet"/>
      </w:pPr>
      <w:r w:rsidRPr="0048305B">
        <w:rPr>
          <w:rStyle w:val="ComputerCodeChar"/>
          <w:rFonts w:cs="Courier New"/>
          <w:sz w:val="20"/>
          <w:szCs w:val="20"/>
        </w:rPr>
        <w:t>Width</w:t>
      </w:r>
      <w:r>
        <w:t xml:space="preserve"> </w:t>
      </w:r>
      <w:r w:rsidR="0066780D">
        <w:t xml:space="preserve">attribute </w:t>
      </w:r>
      <w:r>
        <w:t>indicates the range of characters needed to represent the field value.</w:t>
      </w:r>
    </w:p>
    <w:p w14:paraId="5EDB2475" w14:textId="77777777" w:rsidR="001F715E" w:rsidRDefault="001F715E" w:rsidP="00443A49">
      <w:pPr>
        <w:pStyle w:val="BodyText"/>
      </w:pPr>
      <w:r>
        <w:t xml:space="preserve">The </w:t>
      </w:r>
      <w:r w:rsidRPr="0048305B">
        <w:rPr>
          <w:rStyle w:val="ComputerCodeChar"/>
          <w:rFonts w:cs="Courier New"/>
          <w:sz w:val="20"/>
          <w:szCs w:val="20"/>
        </w:rPr>
        <w:t>Layer</w:t>
      </w:r>
      <w:r>
        <w:t xml:space="preserve"> column will</w:t>
      </w:r>
      <w:r w:rsidRPr="00D158F8">
        <w:t xml:space="preserve"> have values of </w:t>
      </w:r>
      <w:r w:rsidRPr="0048305B">
        <w:rPr>
          <w:rStyle w:val="ComputerCodeChar"/>
          <w:rFonts w:cs="Courier New"/>
          <w:sz w:val="20"/>
          <w:szCs w:val="20"/>
        </w:rPr>
        <w:t>2</w:t>
      </w:r>
      <w:r w:rsidRPr="00D158F8">
        <w:t xml:space="preserve">, </w:t>
      </w:r>
      <w:r w:rsidRPr="0048305B">
        <w:rPr>
          <w:rStyle w:val="ComputerCodeChar"/>
          <w:rFonts w:cs="Courier New"/>
          <w:sz w:val="20"/>
          <w:szCs w:val="20"/>
        </w:rPr>
        <w:t>3</w:t>
      </w:r>
      <w:r w:rsidRPr="00D158F8">
        <w:t xml:space="preserve">, </w:t>
      </w:r>
      <w:r w:rsidRPr="0048305B">
        <w:rPr>
          <w:rStyle w:val="ComputerCodeChar"/>
          <w:rFonts w:cs="Courier New"/>
          <w:sz w:val="20"/>
          <w:szCs w:val="20"/>
        </w:rPr>
        <w:t>4</w:t>
      </w:r>
      <w:r w:rsidRPr="00D158F8">
        <w:t xml:space="preserve">, </w:t>
      </w:r>
      <w:r w:rsidRPr="0048305B">
        <w:rPr>
          <w:rStyle w:val="ComputerCodeChar"/>
          <w:rFonts w:cs="Courier New"/>
          <w:sz w:val="20"/>
          <w:szCs w:val="20"/>
        </w:rPr>
        <w:t>C</w:t>
      </w:r>
      <w:r w:rsidRPr="00D158F8">
        <w:t xml:space="preserve">, or </w:t>
      </w:r>
      <w:r w:rsidRPr="0048305B">
        <w:rPr>
          <w:rStyle w:val="ComputerCodeChar"/>
          <w:rFonts w:cs="Courier New"/>
          <w:sz w:val="20"/>
          <w:szCs w:val="20"/>
        </w:rPr>
        <w:t>D</w:t>
      </w:r>
      <w:r w:rsidR="00160165">
        <w:t xml:space="preserve">, </w:t>
      </w:r>
      <w:r>
        <w:t>which indicates</w:t>
      </w:r>
      <w:r w:rsidRPr="00D158F8">
        <w:t xml:space="preserve"> </w:t>
      </w:r>
      <w:r>
        <w:t>origin of the field value.</w:t>
      </w:r>
      <w:r w:rsidR="00160165">
        <w:t xml:space="preserve"> </w:t>
      </w:r>
      <w:r>
        <w:t xml:space="preserve"> The value </w:t>
      </w:r>
      <w:r w:rsidRPr="0048305B">
        <w:rPr>
          <w:rStyle w:val="ComputerCodeChar"/>
          <w:rFonts w:cs="Courier New"/>
          <w:sz w:val="20"/>
          <w:szCs w:val="20"/>
        </w:rPr>
        <w:t>2</w:t>
      </w:r>
      <w:r>
        <w:t xml:space="preserve"> represents the Ethernet layer. </w:t>
      </w:r>
      <w:r w:rsidR="00160165">
        <w:t xml:space="preserve"> </w:t>
      </w:r>
      <w:r>
        <w:t xml:space="preserve">The value </w:t>
      </w:r>
      <w:r w:rsidRPr="0048305B">
        <w:rPr>
          <w:rStyle w:val="ComputerCodeChar"/>
          <w:rFonts w:cs="Courier New"/>
          <w:sz w:val="20"/>
          <w:szCs w:val="20"/>
        </w:rPr>
        <w:t>3</w:t>
      </w:r>
      <w:r>
        <w:t xml:space="preserve"> represents the IP layer. </w:t>
      </w:r>
      <w:r w:rsidR="00160165">
        <w:t xml:space="preserve"> </w:t>
      </w:r>
      <w:r>
        <w:t xml:space="preserve">The value </w:t>
      </w:r>
      <w:r w:rsidRPr="0048305B">
        <w:rPr>
          <w:rStyle w:val="ComputerCodeChar"/>
          <w:rFonts w:cs="Courier New"/>
          <w:sz w:val="20"/>
          <w:szCs w:val="20"/>
        </w:rPr>
        <w:t>4</w:t>
      </w:r>
      <w:r>
        <w:t xml:space="preserve"> represents the Protocol layer (e.g.</w:t>
      </w:r>
      <w:r w:rsidR="003A3F68">
        <w:t>,</w:t>
      </w:r>
      <w:r>
        <w:t xml:space="preserve"> ICMP, TCP, UDP, </w:t>
      </w:r>
      <w:proofErr w:type="spellStart"/>
      <w:r>
        <w:t>etc</w:t>
      </w:r>
      <w:proofErr w:type="spellEnd"/>
      <w:r>
        <w:t xml:space="preserve">). </w:t>
      </w:r>
      <w:r w:rsidR="00160165">
        <w:t xml:space="preserve"> </w:t>
      </w:r>
      <w:r>
        <w:t xml:space="preserve">If the value is </w:t>
      </w:r>
      <w:r w:rsidRPr="0048305B">
        <w:rPr>
          <w:rStyle w:val="ComputerCodeChar"/>
          <w:rFonts w:cs="Courier New"/>
          <w:sz w:val="20"/>
          <w:szCs w:val="20"/>
        </w:rPr>
        <w:t>2</w:t>
      </w:r>
      <w:r>
        <w:t xml:space="preserve">, </w:t>
      </w:r>
      <w:r w:rsidRPr="0048305B">
        <w:rPr>
          <w:rStyle w:val="ComputerCodeChar"/>
          <w:rFonts w:cs="Courier New"/>
          <w:sz w:val="20"/>
          <w:szCs w:val="20"/>
        </w:rPr>
        <w:t>3</w:t>
      </w:r>
      <w:r>
        <w:t xml:space="preserve">, or </w:t>
      </w:r>
      <w:r w:rsidRPr="0048305B">
        <w:rPr>
          <w:rStyle w:val="ComputerCodeChar"/>
          <w:rFonts w:cs="Courier New"/>
          <w:sz w:val="20"/>
          <w:szCs w:val="20"/>
        </w:rPr>
        <w:t>4</w:t>
      </w:r>
      <w:r w:rsidR="00160165">
        <w:t xml:space="preserve">, </w:t>
      </w:r>
      <w:r w:rsidRPr="00D158F8">
        <w:t>the</w:t>
      </w:r>
      <w:r>
        <w:t xml:space="preserve"> field value comes from or is derived from that networking layer. </w:t>
      </w:r>
      <w:r w:rsidR="00160165">
        <w:t xml:space="preserve"> </w:t>
      </w:r>
      <w:r>
        <w:t>I</w:t>
      </w:r>
      <w:r w:rsidRPr="00D158F8">
        <w:t xml:space="preserve">f the value is </w:t>
      </w:r>
      <w:r w:rsidRPr="0048305B">
        <w:rPr>
          <w:rStyle w:val="ComputerCodeChar"/>
          <w:rFonts w:cs="Courier New"/>
          <w:sz w:val="20"/>
          <w:szCs w:val="20"/>
        </w:rPr>
        <w:t>C</w:t>
      </w:r>
      <w:r w:rsidR="00443A49">
        <w:t xml:space="preserve">, </w:t>
      </w:r>
      <w:r>
        <w:t xml:space="preserve">the field value comes directly </w:t>
      </w:r>
      <w:r w:rsidRPr="00D158F8">
        <w:t xml:space="preserve">from the </w:t>
      </w:r>
      <w:r w:rsidR="001C46AF">
        <w:t>FLOWER</w:t>
      </w:r>
      <w:r w:rsidR="00443A49" w:rsidRPr="00D158F8">
        <w:t xml:space="preserve"> </w:t>
      </w:r>
      <w:r w:rsidRPr="00D158F8">
        <w:t>config</w:t>
      </w:r>
      <w:r w:rsidR="00443A49">
        <w:t>uration</w:t>
      </w:r>
      <w:r w:rsidRPr="00D158F8">
        <w:t xml:space="preserve"> file</w:t>
      </w:r>
      <w:r>
        <w:t xml:space="preserve"> or command line. </w:t>
      </w:r>
      <w:r w:rsidR="00443A49">
        <w:t xml:space="preserve"> </w:t>
      </w:r>
      <w:r>
        <w:t>I</w:t>
      </w:r>
      <w:r w:rsidRPr="00D158F8">
        <w:t xml:space="preserve">f the value is </w:t>
      </w:r>
      <w:r w:rsidRPr="0048305B">
        <w:rPr>
          <w:rStyle w:val="ComputerCodeChar"/>
          <w:rFonts w:cs="Courier New"/>
          <w:sz w:val="20"/>
          <w:szCs w:val="20"/>
        </w:rPr>
        <w:t>D</w:t>
      </w:r>
      <w:r w:rsidR="00443A49">
        <w:t>,</w:t>
      </w:r>
      <w:r>
        <w:t xml:space="preserve"> the field value is</w:t>
      </w:r>
      <w:r w:rsidRPr="00D158F8">
        <w:t xml:space="preserve"> derived by some o</w:t>
      </w:r>
      <w:r>
        <w:t>ther means</w:t>
      </w:r>
      <w:r w:rsidR="00443A49">
        <w:t xml:space="preserve"> </w:t>
      </w:r>
      <w:r>
        <w:t>(e.g.</w:t>
      </w:r>
      <w:r w:rsidR="00CE0199">
        <w:t>,</w:t>
      </w:r>
      <w:r w:rsidR="007B1D22">
        <w:t> </w:t>
      </w:r>
      <w:proofErr w:type="spellStart"/>
      <w:r>
        <w:t>pcap</w:t>
      </w:r>
      <w:proofErr w:type="spellEnd"/>
      <w:r>
        <w:t xml:space="preserve"> </w:t>
      </w:r>
      <w:proofErr w:type="spellStart"/>
      <w:r>
        <w:t>struct</w:t>
      </w:r>
      <w:proofErr w:type="spellEnd"/>
      <w:r>
        <w:t>, formula, or algorithm).</w:t>
      </w:r>
    </w:p>
    <w:p w14:paraId="181290B8" w14:textId="77777777" w:rsidR="00B2799B" w:rsidRPr="00A445C0" w:rsidRDefault="00A445C0" w:rsidP="00A445C0">
      <w:pPr>
        <w:pStyle w:val="Caption-Tab"/>
        <w:jc w:val="center"/>
        <w:rPr>
          <w:b w:val="0"/>
        </w:rPr>
      </w:pPr>
      <w:bookmarkStart w:id="58" w:name="_Toc444248681"/>
      <w:proofErr w:type="gramStart"/>
      <w:r>
        <w:t xml:space="preserve">Table </w:t>
      </w:r>
      <w:proofErr w:type="gramEnd"/>
      <w:r w:rsidR="00992535">
        <w:fldChar w:fldCharType="begin"/>
      </w:r>
      <w:r w:rsidR="00992535">
        <w:instrText xml:space="preserve"> STYLEREF 1 \s </w:instrText>
      </w:r>
      <w:r w:rsidR="00992535">
        <w:fldChar w:fldCharType="separate"/>
      </w:r>
      <w:r w:rsidR="00992535">
        <w:rPr>
          <w:noProof/>
        </w:rPr>
        <w:t>2</w:t>
      </w:r>
      <w:r w:rsidR="00992535">
        <w:rPr>
          <w:noProof/>
        </w:rPr>
        <w:fldChar w:fldCharType="end"/>
      </w:r>
      <w:proofErr w:type="gramStart"/>
      <w:r>
        <w:t>.</w:t>
      </w:r>
      <w:proofErr w:type="gramEnd"/>
      <w:r>
        <w:fldChar w:fldCharType="begin"/>
      </w:r>
      <w:r>
        <w:instrText xml:space="preserve"> SEQ Table \* ARABIC \s 1 </w:instrText>
      </w:r>
      <w:r>
        <w:fldChar w:fldCharType="separate"/>
      </w:r>
      <w:r w:rsidR="00992535">
        <w:rPr>
          <w:noProof/>
        </w:rPr>
        <w:t>2</w:t>
      </w:r>
      <w:r>
        <w:fldChar w:fldCharType="end"/>
      </w:r>
      <w:r w:rsidR="00B2799B" w:rsidRPr="00A445C0">
        <w:rPr>
          <w:b w:val="0"/>
        </w:rPr>
        <w:t xml:space="preserve">.  </w:t>
      </w:r>
      <w:r w:rsidR="005E0D6A" w:rsidRPr="00A445C0">
        <w:rPr>
          <w:b w:val="0"/>
        </w:rPr>
        <w:t>Field Order and Field Details</w:t>
      </w:r>
      <w:bookmarkEnd w:id="58"/>
    </w:p>
    <w:tbl>
      <w:tblPr>
        <w:tblW w:w="5000" w:type="pct"/>
        <w:jc w:val="center"/>
        <w:tblBorders>
          <w:top w:val="single" w:sz="8" w:space="0" w:color="auto"/>
          <w:bottom w:val="single" w:sz="8" w:space="0" w:color="auto"/>
        </w:tblBorders>
        <w:tblLayout w:type="fixed"/>
        <w:tblCellMar>
          <w:top w:w="58" w:type="dxa"/>
          <w:left w:w="115" w:type="dxa"/>
          <w:bottom w:w="58" w:type="dxa"/>
          <w:right w:w="115" w:type="dxa"/>
        </w:tblCellMar>
        <w:tblLook w:val="01E0" w:firstRow="1" w:lastRow="1" w:firstColumn="1" w:lastColumn="1" w:noHBand="0" w:noVBand="0"/>
      </w:tblPr>
      <w:tblGrid>
        <w:gridCol w:w="534"/>
        <w:gridCol w:w="18"/>
        <w:gridCol w:w="2537"/>
        <w:gridCol w:w="1526"/>
        <w:gridCol w:w="1258"/>
        <w:gridCol w:w="741"/>
        <w:gridCol w:w="20"/>
        <w:gridCol w:w="2956"/>
      </w:tblGrid>
      <w:tr w:rsidR="00DB1E26" w:rsidRPr="00A445C0" w14:paraId="3DF7CBFE" w14:textId="77777777" w:rsidTr="00174D37">
        <w:trPr>
          <w:cantSplit/>
          <w:tblHeader/>
          <w:jc w:val="center"/>
        </w:trPr>
        <w:tc>
          <w:tcPr>
            <w:tcW w:w="552" w:type="dxa"/>
            <w:gridSpan w:val="2"/>
            <w:tcBorders>
              <w:top w:val="single" w:sz="8" w:space="0" w:color="auto"/>
              <w:bottom w:val="single" w:sz="8" w:space="0" w:color="auto"/>
            </w:tcBorders>
            <w:shd w:val="clear" w:color="auto" w:fill="FFFFFF"/>
          </w:tcPr>
          <w:p w14:paraId="1B46B21F" w14:textId="77777777" w:rsidR="001F715E" w:rsidRPr="00A445C0" w:rsidRDefault="001F715E" w:rsidP="00443A49">
            <w:pPr>
              <w:keepNext/>
              <w:spacing w:line="264" w:lineRule="auto"/>
              <w:rPr>
                <w:sz w:val="20"/>
                <w:szCs w:val="20"/>
              </w:rPr>
            </w:pPr>
            <w:r w:rsidRPr="00A445C0">
              <w:rPr>
                <w:sz w:val="20"/>
                <w:szCs w:val="20"/>
              </w:rPr>
              <w:t>#</w:t>
            </w:r>
          </w:p>
        </w:tc>
        <w:tc>
          <w:tcPr>
            <w:tcW w:w="2537" w:type="dxa"/>
            <w:tcBorders>
              <w:top w:val="single" w:sz="8" w:space="0" w:color="auto"/>
              <w:bottom w:val="single" w:sz="8" w:space="0" w:color="auto"/>
            </w:tcBorders>
            <w:shd w:val="clear" w:color="auto" w:fill="FFFFFF"/>
          </w:tcPr>
          <w:p w14:paraId="022C097C" w14:textId="77777777" w:rsidR="001F715E" w:rsidRPr="00A445C0" w:rsidRDefault="001F715E" w:rsidP="00443A49">
            <w:pPr>
              <w:keepNext/>
              <w:spacing w:line="264" w:lineRule="auto"/>
              <w:rPr>
                <w:sz w:val="20"/>
                <w:szCs w:val="20"/>
              </w:rPr>
            </w:pPr>
            <w:r w:rsidRPr="00A445C0">
              <w:rPr>
                <w:sz w:val="20"/>
                <w:szCs w:val="20"/>
              </w:rPr>
              <w:t>Name</w:t>
            </w:r>
          </w:p>
        </w:tc>
        <w:tc>
          <w:tcPr>
            <w:tcW w:w="1526" w:type="dxa"/>
            <w:tcBorders>
              <w:top w:val="single" w:sz="8" w:space="0" w:color="auto"/>
              <w:bottom w:val="single" w:sz="8" w:space="0" w:color="auto"/>
            </w:tcBorders>
            <w:shd w:val="clear" w:color="auto" w:fill="FFFFFF"/>
          </w:tcPr>
          <w:p w14:paraId="6E7492B1" w14:textId="77777777" w:rsidR="001F715E" w:rsidRPr="00A445C0" w:rsidRDefault="001F715E" w:rsidP="00443A49">
            <w:pPr>
              <w:keepNext/>
              <w:spacing w:line="264" w:lineRule="auto"/>
              <w:rPr>
                <w:sz w:val="20"/>
                <w:szCs w:val="20"/>
              </w:rPr>
            </w:pPr>
            <w:r w:rsidRPr="00A445C0">
              <w:rPr>
                <w:sz w:val="20"/>
                <w:szCs w:val="20"/>
              </w:rPr>
              <w:t>Description</w:t>
            </w:r>
          </w:p>
        </w:tc>
        <w:tc>
          <w:tcPr>
            <w:tcW w:w="1258" w:type="dxa"/>
            <w:tcBorders>
              <w:top w:val="single" w:sz="8" w:space="0" w:color="auto"/>
              <w:bottom w:val="single" w:sz="8" w:space="0" w:color="auto"/>
            </w:tcBorders>
            <w:shd w:val="clear" w:color="auto" w:fill="FFFFFF"/>
          </w:tcPr>
          <w:p w14:paraId="092C766F" w14:textId="77777777" w:rsidR="001F715E" w:rsidRPr="00A445C0" w:rsidRDefault="0024791F" w:rsidP="00443A49">
            <w:pPr>
              <w:keepNext/>
              <w:spacing w:line="264" w:lineRule="auto"/>
              <w:rPr>
                <w:sz w:val="20"/>
                <w:szCs w:val="20"/>
              </w:rPr>
            </w:pPr>
            <w:r w:rsidRPr="00A445C0">
              <w:rPr>
                <w:sz w:val="20"/>
                <w:szCs w:val="20"/>
              </w:rPr>
              <w:t>Data</w:t>
            </w:r>
            <w:r w:rsidR="00B267F4" w:rsidRPr="00A445C0">
              <w:rPr>
                <w:sz w:val="20"/>
                <w:szCs w:val="20"/>
              </w:rPr>
              <w:t xml:space="preserve"> </w:t>
            </w:r>
            <w:r w:rsidR="001F715E" w:rsidRPr="00A445C0">
              <w:rPr>
                <w:sz w:val="20"/>
                <w:szCs w:val="20"/>
              </w:rPr>
              <w:t>Type</w:t>
            </w:r>
          </w:p>
        </w:tc>
        <w:tc>
          <w:tcPr>
            <w:tcW w:w="741" w:type="dxa"/>
            <w:tcBorders>
              <w:top w:val="single" w:sz="8" w:space="0" w:color="auto"/>
              <w:bottom w:val="single" w:sz="8" w:space="0" w:color="auto"/>
            </w:tcBorders>
            <w:shd w:val="clear" w:color="auto" w:fill="FFFFFF"/>
          </w:tcPr>
          <w:p w14:paraId="09C83A8C" w14:textId="77777777" w:rsidR="001F715E" w:rsidRPr="00A445C0" w:rsidRDefault="001F715E" w:rsidP="00443A49">
            <w:pPr>
              <w:keepNext/>
              <w:spacing w:line="264" w:lineRule="auto"/>
              <w:rPr>
                <w:sz w:val="20"/>
                <w:szCs w:val="20"/>
              </w:rPr>
            </w:pPr>
            <w:r w:rsidRPr="00A445C0">
              <w:rPr>
                <w:sz w:val="20"/>
                <w:szCs w:val="20"/>
              </w:rPr>
              <w:t>Layer</w:t>
            </w:r>
          </w:p>
        </w:tc>
        <w:tc>
          <w:tcPr>
            <w:tcW w:w="2976" w:type="dxa"/>
            <w:gridSpan w:val="2"/>
            <w:tcBorders>
              <w:top w:val="single" w:sz="8" w:space="0" w:color="auto"/>
              <w:bottom w:val="single" w:sz="8" w:space="0" w:color="auto"/>
            </w:tcBorders>
            <w:shd w:val="clear" w:color="auto" w:fill="FFFFFF"/>
          </w:tcPr>
          <w:p w14:paraId="617AC581" w14:textId="77777777" w:rsidR="001F715E" w:rsidRPr="00A445C0" w:rsidRDefault="001F715E" w:rsidP="00443A49">
            <w:pPr>
              <w:keepNext/>
              <w:spacing w:line="264" w:lineRule="auto"/>
              <w:rPr>
                <w:sz w:val="20"/>
                <w:szCs w:val="20"/>
              </w:rPr>
            </w:pPr>
            <w:r w:rsidRPr="00A445C0">
              <w:rPr>
                <w:sz w:val="20"/>
                <w:szCs w:val="20"/>
              </w:rPr>
              <w:t>Explanation</w:t>
            </w:r>
          </w:p>
        </w:tc>
      </w:tr>
      <w:tr w:rsidR="00DA1000" w:rsidRPr="00864DC2" w14:paraId="0EA6BB57" w14:textId="77777777" w:rsidTr="00174D37">
        <w:trPr>
          <w:cantSplit/>
          <w:jc w:val="center"/>
        </w:trPr>
        <w:tc>
          <w:tcPr>
            <w:tcW w:w="552" w:type="dxa"/>
            <w:gridSpan w:val="2"/>
            <w:tcBorders>
              <w:top w:val="single" w:sz="8" w:space="0" w:color="auto"/>
            </w:tcBorders>
            <w:shd w:val="clear" w:color="auto" w:fill="F2F2F2"/>
          </w:tcPr>
          <w:p w14:paraId="665998DA" w14:textId="77777777" w:rsidR="00DA1000" w:rsidRPr="002D5B0B" w:rsidRDefault="00DA1000" w:rsidP="00C31E40">
            <w:pPr>
              <w:keepNext/>
              <w:numPr>
                <w:ilvl w:val="0"/>
                <w:numId w:val="1"/>
              </w:numPr>
              <w:ind w:left="0" w:firstLine="0"/>
              <w:jc w:val="both"/>
            </w:pPr>
          </w:p>
        </w:tc>
        <w:tc>
          <w:tcPr>
            <w:tcW w:w="2537" w:type="dxa"/>
            <w:tcBorders>
              <w:top w:val="single" w:sz="8" w:space="0" w:color="auto"/>
            </w:tcBorders>
            <w:shd w:val="clear" w:color="auto" w:fill="F2F2F2"/>
          </w:tcPr>
          <w:p w14:paraId="1649CB46" w14:textId="77777777" w:rsidR="00DA1000" w:rsidRPr="00EF41CC" w:rsidRDefault="00DA1000" w:rsidP="00342479">
            <w:pPr>
              <w:rPr>
                <w:sz w:val="20"/>
                <w:szCs w:val="20"/>
              </w:rPr>
            </w:pPr>
            <w:r w:rsidRPr="00EF41CC">
              <w:rPr>
                <w:sz w:val="20"/>
                <w:szCs w:val="20"/>
              </w:rPr>
              <w:t>SOURCE</w:t>
            </w:r>
          </w:p>
          <w:p w14:paraId="2807FB5F" w14:textId="77777777" w:rsidR="00DA1000" w:rsidRPr="00EF41CC" w:rsidRDefault="00DA1000"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xml:space="preserve">: </w:t>
            </w:r>
            <w:r w:rsidR="00FD7718" w:rsidRPr="00EF41CC">
              <w:rPr>
                <w:sz w:val="20"/>
                <w:szCs w:val="20"/>
              </w:rPr>
              <w:t>ENUM</w:t>
            </w:r>
          </w:p>
          <w:p w14:paraId="5543352A" w14:textId="77777777" w:rsidR="00DA1000" w:rsidRPr="00EF41CC" w:rsidRDefault="00DA1000" w:rsidP="00342479">
            <w:pPr>
              <w:rPr>
                <w:sz w:val="20"/>
                <w:szCs w:val="20"/>
              </w:rPr>
            </w:pPr>
            <w:r w:rsidRPr="00EF41CC">
              <w:rPr>
                <w:sz w:val="20"/>
                <w:szCs w:val="20"/>
              </w:rPr>
              <w:t xml:space="preserve">  Default: N/A</w:t>
            </w:r>
          </w:p>
          <w:p w14:paraId="0E5B7B4E" w14:textId="77777777" w:rsidR="00DA1000" w:rsidRPr="00EF41CC" w:rsidRDefault="00DA1000" w:rsidP="00342479">
            <w:pPr>
              <w:rPr>
                <w:sz w:val="20"/>
                <w:szCs w:val="20"/>
              </w:rPr>
            </w:pPr>
            <w:r w:rsidRPr="00EF41CC">
              <w:rPr>
                <w:sz w:val="20"/>
                <w:szCs w:val="20"/>
              </w:rPr>
              <w:t xml:space="preserve">  Min: 0</w:t>
            </w:r>
          </w:p>
          <w:p w14:paraId="66961A27" w14:textId="77777777" w:rsidR="00DA1000" w:rsidRPr="00EF41CC" w:rsidRDefault="005A781B" w:rsidP="00342479">
            <w:pPr>
              <w:rPr>
                <w:sz w:val="20"/>
                <w:szCs w:val="20"/>
              </w:rPr>
            </w:pPr>
            <w:r w:rsidRPr="00EF41CC">
              <w:rPr>
                <w:sz w:val="20"/>
                <w:szCs w:val="20"/>
              </w:rPr>
              <w:t xml:space="preserve">  Max: </w:t>
            </w:r>
            <w:r w:rsidR="00D922A1">
              <w:rPr>
                <w:sz w:val="20"/>
                <w:szCs w:val="20"/>
              </w:rPr>
              <w:t>5</w:t>
            </w:r>
          </w:p>
          <w:p w14:paraId="27763A90" w14:textId="77777777" w:rsidR="00DA1000" w:rsidRPr="00EF41CC" w:rsidRDefault="00DA1000" w:rsidP="00342479">
            <w:pPr>
              <w:rPr>
                <w:sz w:val="20"/>
                <w:szCs w:val="20"/>
              </w:rPr>
            </w:pPr>
            <w:r w:rsidRPr="00EF41CC">
              <w:rPr>
                <w:sz w:val="20"/>
                <w:szCs w:val="20"/>
              </w:rPr>
              <w:t xml:space="preserve">  Null: Never</w:t>
            </w:r>
          </w:p>
          <w:p w14:paraId="7DB16B78" w14:textId="77777777" w:rsidR="00DA1000" w:rsidRPr="00EF41CC" w:rsidRDefault="00DA1000" w:rsidP="00342479">
            <w:pPr>
              <w:rPr>
                <w:rStyle w:val="Heading4Char"/>
                <w:rFonts w:ascii="Times New Roman" w:hAnsi="Times New Roman"/>
                <w:b w:val="0"/>
                <w:sz w:val="20"/>
                <w:szCs w:val="20"/>
              </w:rPr>
            </w:pPr>
            <w:r w:rsidRPr="00EF41CC">
              <w:rPr>
                <w:sz w:val="20"/>
                <w:szCs w:val="20"/>
              </w:rPr>
              <w:t xml:space="preserve">  Width: 1</w:t>
            </w:r>
          </w:p>
        </w:tc>
        <w:tc>
          <w:tcPr>
            <w:tcW w:w="1526" w:type="dxa"/>
            <w:tcBorders>
              <w:top w:val="single" w:sz="8" w:space="0" w:color="auto"/>
            </w:tcBorders>
            <w:shd w:val="clear" w:color="auto" w:fill="F2F2F2"/>
          </w:tcPr>
          <w:p w14:paraId="1A74CD89" w14:textId="77777777" w:rsidR="00DA1000" w:rsidRPr="00864DC2" w:rsidRDefault="00DA1000" w:rsidP="00443A49">
            <w:pPr>
              <w:keepNext/>
              <w:tabs>
                <w:tab w:val="center" w:pos="4320"/>
                <w:tab w:val="right" w:pos="8640"/>
              </w:tabs>
              <w:spacing w:line="264" w:lineRule="auto"/>
              <w:rPr>
                <w:sz w:val="20"/>
                <w:szCs w:val="20"/>
              </w:rPr>
            </w:pPr>
            <w:r w:rsidRPr="00864DC2">
              <w:rPr>
                <w:sz w:val="20"/>
                <w:szCs w:val="20"/>
              </w:rPr>
              <w:t>Source Flag</w:t>
            </w:r>
          </w:p>
        </w:tc>
        <w:tc>
          <w:tcPr>
            <w:tcW w:w="1258" w:type="dxa"/>
            <w:tcBorders>
              <w:top w:val="single" w:sz="8" w:space="0" w:color="auto"/>
            </w:tcBorders>
            <w:shd w:val="clear" w:color="auto" w:fill="F2F2F2"/>
          </w:tcPr>
          <w:p w14:paraId="0DFDCCD3" w14:textId="77777777" w:rsidR="00DA1000" w:rsidRPr="00864DC2" w:rsidRDefault="00DA1000" w:rsidP="00443A49">
            <w:pPr>
              <w:keepNext/>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41" w:type="dxa"/>
            <w:tcBorders>
              <w:top w:val="single" w:sz="8" w:space="0" w:color="auto"/>
            </w:tcBorders>
            <w:shd w:val="clear" w:color="auto" w:fill="F2F2F2"/>
          </w:tcPr>
          <w:p w14:paraId="5CA77C23" w14:textId="77777777" w:rsidR="00DA1000" w:rsidRPr="00864DC2" w:rsidRDefault="00FD7718" w:rsidP="00B267F4">
            <w:pPr>
              <w:pStyle w:val="ComputerCode-small"/>
              <w:jc w:val="center"/>
            </w:pPr>
            <w:r>
              <w:t>D</w:t>
            </w:r>
          </w:p>
        </w:tc>
        <w:tc>
          <w:tcPr>
            <w:tcW w:w="2976" w:type="dxa"/>
            <w:gridSpan w:val="2"/>
            <w:tcBorders>
              <w:top w:val="single" w:sz="8" w:space="0" w:color="auto"/>
            </w:tcBorders>
            <w:shd w:val="clear" w:color="auto" w:fill="F2F2F2"/>
          </w:tcPr>
          <w:p w14:paraId="2052417A" w14:textId="77777777" w:rsidR="00DA1000" w:rsidRPr="00864DC2" w:rsidRDefault="00DA1000" w:rsidP="00443A49">
            <w:pPr>
              <w:keepNext/>
              <w:tabs>
                <w:tab w:val="center" w:pos="4320"/>
                <w:tab w:val="right" w:pos="8640"/>
              </w:tabs>
              <w:spacing w:line="264" w:lineRule="auto"/>
              <w:rPr>
                <w:sz w:val="20"/>
                <w:szCs w:val="20"/>
              </w:rPr>
            </w:pPr>
            <w:r w:rsidRPr="00864DC2">
              <w:rPr>
                <w:sz w:val="20"/>
                <w:szCs w:val="20"/>
              </w:rPr>
              <w:t xml:space="preserve">This field indicates if </w:t>
            </w:r>
            <w:proofErr w:type="gramStart"/>
            <w:r w:rsidRPr="00864DC2">
              <w:rPr>
                <w:sz w:val="20"/>
                <w:szCs w:val="20"/>
              </w:rPr>
              <w:t>the flows were created by reading packets from a network interface or from a file</w:t>
            </w:r>
            <w:proofErr w:type="gramEnd"/>
            <w:r w:rsidRPr="00864DC2">
              <w:rPr>
                <w:sz w:val="20"/>
                <w:szCs w:val="20"/>
              </w:rPr>
              <w:t xml:space="preserve">. </w:t>
            </w:r>
            <w:r w:rsidR="00B267F4">
              <w:rPr>
                <w:sz w:val="20"/>
                <w:szCs w:val="20"/>
              </w:rPr>
              <w:t xml:space="preserve"> </w:t>
            </w:r>
            <w:r w:rsidRPr="00864DC2">
              <w:rPr>
                <w:sz w:val="20"/>
                <w:szCs w:val="20"/>
              </w:rPr>
              <w:t xml:space="preserve">The value will be a </w:t>
            </w:r>
            <w:r w:rsidRPr="00B267F4">
              <w:rPr>
                <w:rStyle w:val="ComputerCode-smallChar"/>
              </w:rPr>
              <w:t>0</w:t>
            </w:r>
            <w:r w:rsidRPr="00864DC2">
              <w:rPr>
                <w:sz w:val="20"/>
                <w:szCs w:val="20"/>
              </w:rPr>
              <w:t xml:space="preserve"> if it is read from a network interface and </w:t>
            </w:r>
            <w:r w:rsidRPr="00B267F4">
              <w:rPr>
                <w:rStyle w:val="ComputerCode-smallChar"/>
              </w:rPr>
              <w:t>1</w:t>
            </w:r>
            <w:r w:rsidRPr="00864DC2">
              <w:rPr>
                <w:sz w:val="20"/>
                <w:szCs w:val="20"/>
              </w:rPr>
              <w:t xml:space="preserve"> if it was read from a file.</w:t>
            </w:r>
            <w:r w:rsidR="005A781B">
              <w:rPr>
                <w:sz w:val="20"/>
                <w:szCs w:val="20"/>
              </w:rPr>
              <w:t xml:space="preserve"> Any value greater than </w:t>
            </w:r>
            <w:r w:rsidR="005A781B" w:rsidRPr="008E664B">
              <w:rPr>
                <w:rStyle w:val="ComputerCodeChar"/>
                <w:sz w:val="18"/>
                <w:szCs w:val="18"/>
              </w:rPr>
              <w:t>1</w:t>
            </w:r>
            <w:r w:rsidR="005A781B">
              <w:rPr>
                <w:sz w:val="20"/>
                <w:szCs w:val="20"/>
              </w:rPr>
              <w:t xml:space="preserve"> is used for meta data and should not be processed as data.</w:t>
            </w:r>
            <w:r w:rsidR="006904AA">
              <w:rPr>
                <w:sz w:val="20"/>
                <w:szCs w:val="20"/>
              </w:rPr>
              <w:t xml:space="preserve"> </w:t>
            </w:r>
            <w:r w:rsidR="005A781B">
              <w:rPr>
                <w:sz w:val="20"/>
                <w:szCs w:val="20"/>
              </w:rPr>
              <w:t xml:space="preserve"> A value of </w:t>
            </w:r>
            <w:r w:rsidR="005A781B" w:rsidRPr="008E664B">
              <w:rPr>
                <w:rStyle w:val="ComputerCodeChar"/>
                <w:sz w:val="18"/>
                <w:szCs w:val="18"/>
              </w:rPr>
              <w:t>2</w:t>
            </w:r>
            <w:r w:rsidR="005A781B">
              <w:rPr>
                <w:sz w:val="20"/>
                <w:szCs w:val="20"/>
              </w:rPr>
              <w:t xml:space="preserve"> indicates that no packets were seen for </w:t>
            </w:r>
            <w:r w:rsidR="00FD7718">
              <w:rPr>
                <w:sz w:val="20"/>
                <w:szCs w:val="20"/>
              </w:rPr>
              <w:t>SIT</w:t>
            </w:r>
            <w:r w:rsidR="005A781B">
              <w:rPr>
                <w:sz w:val="20"/>
                <w:szCs w:val="20"/>
              </w:rPr>
              <w:t xml:space="preserve"> seconds. </w:t>
            </w:r>
            <w:r w:rsidR="006904AA">
              <w:rPr>
                <w:sz w:val="20"/>
                <w:szCs w:val="20"/>
              </w:rPr>
              <w:t xml:space="preserve"> </w:t>
            </w:r>
            <w:r w:rsidR="005A781B">
              <w:rPr>
                <w:sz w:val="20"/>
                <w:szCs w:val="20"/>
              </w:rPr>
              <w:t xml:space="preserve">A value of </w:t>
            </w:r>
            <w:r w:rsidR="005A781B" w:rsidRPr="008E664B">
              <w:rPr>
                <w:rStyle w:val="ComputerCodeChar"/>
                <w:sz w:val="18"/>
                <w:szCs w:val="18"/>
              </w:rPr>
              <w:t>3</w:t>
            </w:r>
            <w:r w:rsidR="005A781B">
              <w:rPr>
                <w:sz w:val="20"/>
                <w:szCs w:val="20"/>
              </w:rPr>
              <w:t xml:space="preserve"> indicates the record is statistics.</w:t>
            </w:r>
            <w:r w:rsidR="00FD7718">
              <w:rPr>
                <w:sz w:val="20"/>
                <w:szCs w:val="20"/>
              </w:rPr>
              <w:t xml:space="preserve"> A value greater than </w:t>
            </w:r>
            <w:r w:rsidR="00FD7718" w:rsidRPr="008E664B">
              <w:rPr>
                <w:rStyle w:val="ComputerCodeChar"/>
                <w:sz w:val="18"/>
                <w:szCs w:val="18"/>
              </w:rPr>
              <w:t>1</w:t>
            </w:r>
            <w:r w:rsidR="00FD7718">
              <w:rPr>
                <w:sz w:val="20"/>
                <w:szCs w:val="20"/>
              </w:rPr>
              <w:t xml:space="preserve"> indicates that this record is used for Health and Status</w:t>
            </w:r>
            <w:r w:rsidR="004C7EA8">
              <w:rPr>
                <w:sz w:val="20"/>
                <w:szCs w:val="20"/>
              </w:rPr>
              <w:t xml:space="preserve"> metadata for operations staff and should not be used for data quality purposes.</w:t>
            </w:r>
          </w:p>
        </w:tc>
      </w:tr>
      <w:tr w:rsidR="00C94E28" w:rsidRPr="00864DC2" w14:paraId="5CBA4359" w14:textId="77777777" w:rsidTr="00174D37">
        <w:trPr>
          <w:cantSplit/>
          <w:jc w:val="center"/>
        </w:trPr>
        <w:tc>
          <w:tcPr>
            <w:tcW w:w="552" w:type="dxa"/>
            <w:gridSpan w:val="2"/>
            <w:shd w:val="clear" w:color="auto" w:fill="auto"/>
          </w:tcPr>
          <w:p w14:paraId="2D6DC02A" w14:textId="77777777" w:rsidR="00C94E28" w:rsidRPr="00BA65E6" w:rsidRDefault="00C94E28" w:rsidP="00C31E40">
            <w:pPr>
              <w:numPr>
                <w:ilvl w:val="0"/>
                <w:numId w:val="1"/>
              </w:numPr>
              <w:ind w:left="0" w:firstLine="0"/>
              <w:jc w:val="both"/>
            </w:pPr>
          </w:p>
        </w:tc>
        <w:tc>
          <w:tcPr>
            <w:tcW w:w="2537" w:type="dxa"/>
            <w:shd w:val="clear" w:color="auto" w:fill="auto"/>
          </w:tcPr>
          <w:p w14:paraId="6671D0A4"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SITE</w:t>
            </w:r>
          </w:p>
          <w:p w14:paraId="375E0510" w14:textId="77777777" w:rsidR="00C94E28" w:rsidRPr="00EF41CC" w:rsidRDefault="00C94E28"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CONSTANT</w:t>
            </w:r>
          </w:p>
          <w:p w14:paraId="2CF4F65A" w14:textId="77777777" w:rsidR="00C94E28" w:rsidRPr="00EF41CC" w:rsidRDefault="00C94E28" w:rsidP="00342479">
            <w:pPr>
              <w:rPr>
                <w:sz w:val="20"/>
                <w:szCs w:val="20"/>
              </w:rPr>
            </w:pPr>
            <w:r w:rsidRPr="00EF41CC">
              <w:rPr>
                <w:sz w:val="20"/>
                <w:szCs w:val="20"/>
              </w:rPr>
              <w:t xml:space="preserve">  Default: N/A</w:t>
            </w:r>
          </w:p>
          <w:p w14:paraId="4C9BB5BC" w14:textId="77777777" w:rsidR="00C94E28" w:rsidRPr="00EF41CC" w:rsidRDefault="004A4D26" w:rsidP="00A75220">
            <w:pPr>
              <w:tabs>
                <w:tab w:val="center" w:pos="4320"/>
                <w:tab w:val="right" w:pos="8640"/>
              </w:tabs>
              <w:spacing w:line="264" w:lineRule="auto"/>
              <w:rPr>
                <w:sz w:val="20"/>
                <w:szCs w:val="20"/>
              </w:rPr>
            </w:pPr>
            <w:r w:rsidRPr="00EF41CC">
              <w:rPr>
                <w:sz w:val="20"/>
                <w:szCs w:val="20"/>
              </w:rPr>
              <w:t xml:space="preserve">  Min: 2</w:t>
            </w:r>
            <w:r w:rsidR="00C94E28" w:rsidRPr="00EF41CC">
              <w:rPr>
                <w:sz w:val="20"/>
                <w:szCs w:val="20"/>
              </w:rPr>
              <w:t xml:space="preserve"> characters</w:t>
            </w:r>
          </w:p>
          <w:p w14:paraId="0C97BB60"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Max: 8 characters</w:t>
            </w:r>
          </w:p>
          <w:p w14:paraId="33FC0FB1"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Null: Never</w:t>
            </w:r>
          </w:p>
          <w:p w14:paraId="67F2CD85" w14:textId="77777777" w:rsidR="00C94E28" w:rsidRPr="00EF41CC" w:rsidRDefault="004A4D26" w:rsidP="00A75220">
            <w:pPr>
              <w:tabs>
                <w:tab w:val="center" w:pos="4320"/>
                <w:tab w:val="right" w:pos="8640"/>
              </w:tabs>
              <w:spacing w:line="264" w:lineRule="auto"/>
              <w:rPr>
                <w:sz w:val="20"/>
                <w:szCs w:val="20"/>
              </w:rPr>
            </w:pPr>
            <w:r w:rsidRPr="00EF41CC">
              <w:rPr>
                <w:sz w:val="20"/>
                <w:szCs w:val="20"/>
              </w:rPr>
              <w:t xml:space="preserve">  Width Range: 2</w:t>
            </w:r>
            <w:r w:rsidR="00C94E28" w:rsidRPr="00EF41CC">
              <w:rPr>
                <w:sz w:val="20"/>
                <w:szCs w:val="20"/>
              </w:rPr>
              <w:t>-8</w:t>
            </w:r>
          </w:p>
        </w:tc>
        <w:tc>
          <w:tcPr>
            <w:tcW w:w="1526" w:type="dxa"/>
            <w:shd w:val="clear" w:color="auto" w:fill="auto"/>
          </w:tcPr>
          <w:p w14:paraId="68C34772" w14:textId="77777777" w:rsidR="00C94E28" w:rsidRPr="00864DC2" w:rsidRDefault="00C94E28" w:rsidP="00A75220">
            <w:pPr>
              <w:tabs>
                <w:tab w:val="center" w:pos="4320"/>
                <w:tab w:val="right" w:pos="8640"/>
              </w:tabs>
              <w:spacing w:line="264" w:lineRule="auto"/>
              <w:rPr>
                <w:sz w:val="20"/>
                <w:szCs w:val="20"/>
                <w:lang w:val="es-ES_tradnl"/>
              </w:rPr>
            </w:pPr>
            <w:proofErr w:type="spellStart"/>
            <w:r w:rsidRPr="00864DC2">
              <w:rPr>
                <w:sz w:val="20"/>
                <w:szCs w:val="20"/>
                <w:lang w:val="es-ES_tradnl"/>
              </w:rPr>
              <w:t>Site</w:t>
            </w:r>
            <w:proofErr w:type="spellEnd"/>
            <w:r w:rsidRPr="00864DC2">
              <w:rPr>
                <w:sz w:val="20"/>
                <w:szCs w:val="20"/>
                <w:lang w:val="es-ES_tradnl"/>
              </w:rPr>
              <w:t xml:space="preserve"> ID</w:t>
            </w:r>
          </w:p>
        </w:tc>
        <w:tc>
          <w:tcPr>
            <w:tcW w:w="1258" w:type="dxa"/>
            <w:shd w:val="clear" w:color="auto" w:fill="auto"/>
          </w:tcPr>
          <w:p w14:paraId="2698E257" w14:textId="77777777" w:rsidR="00C94E28" w:rsidRPr="00864DC2" w:rsidRDefault="00C94E28" w:rsidP="00A75220">
            <w:pPr>
              <w:tabs>
                <w:tab w:val="center" w:pos="4320"/>
                <w:tab w:val="right" w:pos="8640"/>
              </w:tabs>
              <w:spacing w:line="264" w:lineRule="auto"/>
              <w:rPr>
                <w:sz w:val="20"/>
                <w:szCs w:val="20"/>
                <w:lang w:val="es-ES_tradnl"/>
              </w:rPr>
            </w:pPr>
            <w:proofErr w:type="gramStart"/>
            <w:r w:rsidRPr="00864DC2">
              <w:rPr>
                <w:sz w:val="20"/>
                <w:szCs w:val="20"/>
              </w:rPr>
              <w:t>string</w:t>
            </w:r>
            <w:proofErr w:type="gramEnd"/>
          </w:p>
        </w:tc>
        <w:tc>
          <w:tcPr>
            <w:tcW w:w="741" w:type="dxa"/>
            <w:shd w:val="clear" w:color="auto" w:fill="auto"/>
          </w:tcPr>
          <w:p w14:paraId="522FFC18" w14:textId="77777777" w:rsidR="00C94E28" w:rsidRPr="0048305B" w:rsidRDefault="00C94E28" w:rsidP="0048305B">
            <w:pPr>
              <w:pStyle w:val="ComputerCode"/>
              <w:rPr>
                <w:rFonts w:cs="Courier New"/>
                <w:lang w:val="es-ES_tradnl"/>
              </w:rPr>
            </w:pPr>
            <w:r w:rsidRPr="0048305B">
              <w:rPr>
                <w:rFonts w:cs="Courier New"/>
              </w:rPr>
              <w:t>C</w:t>
            </w:r>
          </w:p>
        </w:tc>
        <w:tc>
          <w:tcPr>
            <w:tcW w:w="2976" w:type="dxa"/>
            <w:gridSpan w:val="2"/>
            <w:shd w:val="clear" w:color="auto" w:fill="auto"/>
          </w:tcPr>
          <w:p w14:paraId="15E7126B" w14:textId="77777777" w:rsidR="00B95470" w:rsidRPr="00864DC2" w:rsidRDefault="00C94E28" w:rsidP="00A75220">
            <w:pPr>
              <w:tabs>
                <w:tab w:val="center" w:pos="4320"/>
                <w:tab w:val="right" w:pos="8640"/>
              </w:tabs>
              <w:spacing w:line="264" w:lineRule="auto"/>
              <w:rPr>
                <w:sz w:val="20"/>
                <w:szCs w:val="20"/>
              </w:rPr>
            </w:pPr>
            <w:r w:rsidRPr="00864DC2">
              <w:rPr>
                <w:sz w:val="20"/>
                <w:szCs w:val="20"/>
              </w:rPr>
              <w:t xml:space="preserve">A text string that uniquely identifies the source of the data stream. </w:t>
            </w:r>
            <w:r w:rsidR="00B267F4">
              <w:rPr>
                <w:sz w:val="20"/>
                <w:szCs w:val="20"/>
              </w:rPr>
              <w:t xml:space="preserve"> </w:t>
            </w:r>
            <w:r w:rsidRPr="00864DC2">
              <w:rPr>
                <w:sz w:val="20"/>
                <w:szCs w:val="20"/>
              </w:rPr>
              <w:t>The value must start with a letter and be alphanumeric (</w:t>
            </w:r>
            <w:r w:rsidRPr="00B267F4">
              <w:rPr>
                <w:rStyle w:val="ComputerCode-smallChar"/>
              </w:rPr>
              <w:t>a</w:t>
            </w:r>
            <w:r w:rsidR="00F34762">
              <w:rPr>
                <w:rStyle w:val="ComputerCode-smallChar"/>
              </w:rPr>
              <w:noBreakHyphen/>
            </w:r>
            <w:r w:rsidRPr="00B267F4">
              <w:rPr>
                <w:rStyle w:val="ComputerCode-smallChar"/>
              </w:rPr>
              <w:t>zA-Z_0-9</w:t>
            </w:r>
            <w:r w:rsidRPr="00864DC2">
              <w:rPr>
                <w:sz w:val="20"/>
                <w:szCs w:val="20"/>
              </w:rPr>
              <w:t>)</w:t>
            </w:r>
          </w:p>
        </w:tc>
      </w:tr>
      <w:tr w:rsidR="00C94E28" w:rsidRPr="00864DC2" w14:paraId="17B9069E" w14:textId="77777777" w:rsidTr="00174D37">
        <w:trPr>
          <w:cantSplit/>
          <w:jc w:val="center"/>
        </w:trPr>
        <w:tc>
          <w:tcPr>
            <w:tcW w:w="552" w:type="dxa"/>
            <w:gridSpan w:val="2"/>
            <w:shd w:val="clear" w:color="auto" w:fill="F2F2F2"/>
          </w:tcPr>
          <w:p w14:paraId="70B69B2D" w14:textId="77777777" w:rsidR="00C94E28" w:rsidRPr="002D5B0B" w:rsidRDefault="00C94E28" w:rsidP="00C31E40">
            <w:pPr>
              <w:numPr>
                <w:ilvl w:val="0"/>
                <w:numId w:val="1"/>
              </w:numPr>
              <w:ind w:left="0" w:firstLine="0"/>
              <w:jc w:val="both"/>
            </w:pPr>
            <w:bookmarkStart w:id="59" w:name="_Toc93289858" w:colFirst="2" w:colLast="3"/>
          </w:p>
        </w:tc>
        <w:tc>
          <w:tcPr>
            <w:tcW w:w="2537" w:type="dxa"/>
            <w:shd w:val="clear" w:color="auto" w:fill="F2F2F2"/>
          </w:tcPr>
          <w:p w14:paraId="286BF221" w14:textId="77777777" w:rsidR="00C94E28" w:rsidRPr="00364A28" w:rsidRDefault="00C94E28" w:rsidP="00364A28">
            <w:pPr>
              <w:rPr>
                <w:sz w:val="20"/>
                <w:szCs w:val="20"/>
              </w:rPr>
            </w:pPr>
            <w:bookmarkStart w:id="60" w:name="_Toc93289854" w:colFirst="2" w:colLast="3"/>
            <w:r w:rsidRPr="00364A28">
              <w:rPr>
                <w:sz w:val="20"/>
                <w:szCs w:val="20"/>
              </w:rPr>
              <w:t>TIMET</w:t>
            </w:r>
          </w:p>
          <w:p w14:paraId="50349B4D" w14:textId="77777777" w:rsidR="00C94E28" w:rsidRPr="00364A28" w:rsidRDefault="00C94E28" w:rsidP="00364A28">
            <w:pPr>
              <w:rPr>
                <w:sz w:val="20"/>
                <w:szCs w:val="20"/>
              </w:rPr>
            </w:pPr>
            <w:r w:rsidRPr="00364A28">
              <w:rPr>
                <w:sz w:val="20"/>
                <w:szCs w:val="20"/>
              </w:rPr>
              <w:t xml:space="preserve">  </w:t>
            </w:r>
            <w:proofErr w:type="spellStart"/>
            <w:r w:rsidRPr="00364A28">
              <w:rPr>
                <w:sz w:val="20"/>
                <w:szCs w:val="20"/>
              </w:rPr>
              <w:t>ValueType</w:t>
            </w:r>
            <w:proofErr w:type="spellEnd"/>
            <w:r w:rsidRPr="00364A28">
              <w:rPr>
                <w:sz w:val="20"/>
                <w:szCs w:val="20"/>
              </w:rPr>
              <w:t>: TIME</w:t>
            </w:r>
          </w:p>
          <w:p w14:paraId="0D36C579" w14:textId="77777777" w:rsidR="00C94E28" w:rsidRPr="00364A28" w:rsidRDefault="00C94E28" w:rsidP="00364A28">
            <w:pPr>
              <w:rPr>
                <w:sz w:val="20"/>
                <w:szCs w:val="20"/>
              </w:rPr>
            </w:pPr>
            <w:r w:rsidRPr="00364A28">
              <w:rPr>
                <w:sz w:val="20"/>
                <w:szCs w:val="20"/>
              </w:rPr>
              <w:t xml:space="preserve">  Default: N/A</w:t>
            </w:r>
          </w:p>
          <w:p w14:paraId="09426709" w14:textId="77777777" w:rsidR="00C94E28" w:rsidRPr="00364A28" w:rsidRDefault="00C94E28" w:rsidP="00364A28">
            <w:pPr>
              <w:rPr>
                <w:sz w:val="20"/>
                <w:szCs w:val="20"/>
              </w:rPr>
            </w:pPr>
            <w:r w:rsidRPr="00364A28">
              <w:rPr>
                <w:sz w:val="20"/>
                <w:szCs w:val="20"/>
              </w:rPr>
              <w:t xml:space="preserve">  Min: N/A</w:t>
            </w:r>
          </w:p>
          <w:p w14:paraId="537780F6" w14:textId="77777777" w:rsidR="00C94E28" w:rsidRPr="00364A28" w:rsidRDefault="00C94E28" w:rsidP="00364A28">
            <w:pPr>
              <w:rPr>
                <w:sz w:val="20"/>
                <w:szCs w:val="20"/>
              </w:rPr>
            </w:pPr>
            <w:r w:rsidRPr="00364A28">
              <w:rPr>
                <w:sz w:val="20"/>
                <w:szCs w:val="20"/>
              </w:rPr>
              <w:t xml:space="preserve">  Max: N/A</w:t>
            </w:r>
          </w:p>
          <w:p w14:paraId="2A9B3C27" w14:textId="77777777" w:rsidR="00C94E28" w:rsidRPr="00364A28" w:rsidRDefault="00C94E28" w:rsidP="00364A28">
            <w:pPr>
              <w:rPr>
                <w:sz w:val="20"/>
                <w:szCs w:val="20"/>
              </w:rPr>
            </w:pPr>
            <w:r w:rsidRPr="00364A28">
              <w:rPr>
                <w:sz w:val="20"/>
                <w:szCs w:val="20"/>
              </w:rPr>
              <w:t xml:space="preserve">  Null: Never</w:t>
            </w:r>
          </w:p>
          <w:p w14:paraId="205F7564" w14:textId="77777777" w:rsidR="00C94E28" w:rsidRPr="00EF41CC" w:rsidRDefault="00C94E28" w:rsidP="00364A28">
            <w:pPr>
              <w:rPr>
                <w:rStyle w:val="Heading4Char"/>
                <w:rFonts w:ascii="Times New Roman" w:hAnsi="Times New Roman"/>
                <w:b w:val="0"/>
                <w:sz w:val="20"/>
                <w:szCs w:val="20"/>
              </w:rPr>
            </w:pPr>
            <w:r w:rsidRPr="00364A28">
              <w:rPr>
                <w:sz w:val="20"/>
                <w:szCs w:val="20"/>
              </w:rPr>
              <w:t xml:space="preserve">  Width: 17-27</w:t>
            </w:r>
          </w:p>
        </w:tc>
        <w:tc>
          <w:tcPr>
            <w:tcW w:w="1526" w:type="dxa"/>
            <w:shd w:val="clear" w:color="auto" w:fill="F2F2F2"/>
          </w:tcPr>
          <w:p w14:paraId="09275346" w14:textId="77777777" w:rsidR="00C94E28" w:rsidRPr="00864DC2" w:rsidRDefault="00C94E28" w:rsidP="00A75220">
            <w:pPr>
              <w:tabs>
                <w:tab w:val="center" w:pos="4320"/>
                <w:tab w:val="right" w:pos="8640"/>
              </w:tabs>
              <w:spacing w:line="264" w:lineRule="auto"/>
              <w:rPr>
                <w:sz w:val="20"/>
                <w:szCs w:val="20"/>
              </w:rPr>
            </w:pPr>
            <w:r w:rsidRPr="00864DC2">
              <w:rPr>
                <w:sz w:val="20"/>
                <w:szCs w:val="20"/>
              </w:rPr>
              <w:t>UNIX epoch format in seconds + microseconds</w:t>
            </w:r>
          </w:p>
        </w:tc>
        <w:tc>
          <w:tcPr>
            <w:tcW w:w="1258" w:type="dxa"/>
            <w:shd w:val="clear" w:color="auto" w:fill="F2F2F2"/>
          </w:tcPr>
          <w:p w14:paraId="44B26505" w14:textId="77777777" w:rsidR="00C94E28" w:rsidRPr="00864DC2" w:rsidRDefault="00C94E28" w:rsidP="00A75220">
            <w:pPr>
              <w:tabs>
                <w:tab w:val="center" w:pos="4320"/>
                <w:tab w:val="right" w:pos="8640"/>
              </w:tabs>
              <w:spacing w:line="264" w:lineRule="auto"/>
              <w:rPr>
                <w:sz w:val="20"/>
                <w:szCs w:val="20"/>
              </w:rPr>
            </w:pPr>
            <w:proofErr w:type="gramStart"/>
            <w:r w:rsidRPr="00864DC2">
              <w:rPr>
                <w:sz w:val="20"/>
                <w:szCs w:val="20"/>
              </w:rPr>
              <w:t>float</w:t>
            </w:r>
            <w:proofErr w:type="gramEnd"/>
          </w:p>
        </w:tc>
        <w:tc>
          <w:tcPr>
            <w:tcW w:w="741" w:type="dxa"/>
            <w:shd w:val="clear" w:color="auto" w:fill="F2F2F2"/>
          </w:tcPr>
          <w:p w14:paraId="0ADA3A53" w14:textId="77777777" w:rsidR="00C94E28" w:rsidRPr="0048305B" w:rsidRDefault="00C94E28" w:rsidP="0048305B">
            <w:pPr>
              <w:pStyle w:val="ComputerCode"/>
              <w:rPr>
                <w:rFonts w:cs="Courier New"/>
              </w:rPr>
            </w:pPr>
            <w:r w:rsidRPr="0048305B">
              <w:rPr>
                <w:rFonts w:cs="Courier New"/>
              </w:rPr>
              <w:t>D</w:t>
            </w:r>
          </w:p>
        </w:tc>
        <w:tc>
          <w:tcPr>
            <w:tcW w:w="2976" w:type="dxa"/>
            <w:gridSpan w:val="2"/>
            <w:shd w:val="clear" w:color="auto" w:fill="F2F2F2"/>
          </w:tcPr>
          <w:p w14:paraId="70FC3CE5" w14:textId="77777777" w:rsidR="00C94E28" w:rsidRPr="00864DC2" w:rsidRDefault="00C94E28" w:rsidP="00A75220">
            <w:pPr>
              <w:tabs>
                <w:tab w:val="center" w:pos="4320"/>
                <w:tab w:val="right" w:pos="8640"/>
              </w:tabs>
              <w:spacing w:line="264" w:lineRule="auto"/>
              <w:rPr>
                <w:sz w:val="20"/>
                <w:szCs w:val="20"/>
              </w:rPr>
            </w:pPr>
            <w:r w:rsidRPr="00864DC2">
              <w:rPr>
                <w:sz w:val="20"/>
                <w:szCs w:val="20"/>
              </w:rPr>
              <w:t>Standard UNIX time value (</w:t>
            </w:r>
            <w:r w:rsidRPr="008E664B">
              <w:rPr>
                <w:rStyle w:val="ComputerCodeChar"/>
                <w:sz w:val="18"/>
                <w:szCs w:val="18"/>
              </w:rPr>
              <w:t>seconds elapsed since 00:00:00 UTC on January 1st, 1970</w:t>
            </w:r>
            <w:r w:rsidRPr="00864DC2">
              <w:rPr>
                <w:sz w:val="20"/>
                <w:szCs w:val="20"/>
              </w:rPr>
              <w:t xml:space="preserve">) but including microseconds. </w:t>
            </w:r>
            <w:r w:rsidR="00894207">
              <w:rPr>
                <w:sz w:val="20"/>
                <w:szCs w:val="20"/>
              </w:rPr>
              <w:t xml:space="preserve"> </w:t>
            </w:r>
            <w:r w:rsidRPr="00864DC2">
              <w:rPr>
                <w:sz w:val="20"/>
                <w:szCs w:val="20"/>
              </w:rPr>
              <w:t xml:space="preserve">The time specified is the time of the </w:t>
            </w:r>
            <w:r w:rsidRPr="00864DC2">
              <w:rPr>
                <w:b/>
                <w:bCs/>
                <w:sz w:val="20"/>
                <w:szCs w:val="20"/>
              </w:rPr>
              <w:t>last</w:t>
            </w:r>
            <w:r w:rsidRPr="00864DC2">
              <w:rPr>
                <w:b/>
                <w:sz w:val="20"/>
                <w:szCs w:val="20"/>
              </w:rPr>
              <w:t xml:space="preserve"> packet</w:t>
            </w:r>
            <w:r w:rsidRPr="00864DC2">
              <w:rPr>
                <w:sz w:val="20"/>
                <w:szCs w:val="20"/>
              </w:rPr>
              <w:t xml:space="preserve"> to enter this flow.</w:t>
            </w:r>
            <w:r w:rsidR="00894207">
              <w:rPr>
                <w:sz w:val="20"/>
                <w:szCs w:val="20"/>
              </w:rPr>
              <w:t xml:space="preserve"> </w:t>
            </w:r>
            <w:r w:rsidRPr="00864DC2">
              <w:rPr>
                <w:sz w:val="20"/>
                <w:szCs w:val="20"/>
              </w:rPr>
              <w:t xml:space="preserve"> </w:t>
            </w:r>
            <w:proofErr w:type="gramStart"/>
            <w:r w:rsidRPr="00864DC2">
              <w:rPr>
                <w:sz w:val="20"/>
                <w:szCs w:val="20"/>
              </w:rPr>
              <w:t xml:space="preserve">The start time of the flow can be derived by subtracting the </w:t>
            </w:r>
            <w:r w:rsidRPr="00894207">
              <w:rPr>
                <w:rStyle w:val="ComputerCode-smallChar"/>
              </w:rPr>
              <w:t>DURATION</w:t>
            </w:r>
            <w:r w:rsidRPr="00864DC2">
              <w:rPr>
                <w:sz w:val="20"/>
                <w:szCs w:val="20"/>
              </w:rPr>
              <w:t xml:space="preserve"> from </w:t>
            </w:r>
            <w:r w:rsidRPr="00894207">
              <w:rPr>
                <w:rStyle w:val="ComputerCode-smallChar"/>
              </w:rPr>
              <w:t>TIMET</w:t>
            </w:r>
            <w:proofErr w:type="gramEnd"/>
            <w:r w:rsidRPr="00864DC2">
              <w:rPr>
                <w:sz w:val="20"/>
                <w:szCs w:val="20"/>
              </w:rPr>
              <w:t>.</w:t>
            </w:r>
          </w:p>
        </w:tc>
      </w:tr>
      <w:tr w:rsidR="00C94E28" w:rsidRPr="00864DC2" w14:paraId="1C7A979C" w14:textId="77777777" w:rsidTr="00174D37">
        <w:trPr>
          <w:cantSplit/>
          <w:jc w:val="center"/>
        </w:trPr>
        <w:tc>
          <w:tcPr>
            <w:tcW w:w="552" w:type="dxa"/>
            <w:gridSpan w:val="2"/>
            <w:shd w:val="clear" w:color="auto" w:fill="auto"/>
          </w:tcPr>
          <w:p w14:paraId="303FA4C1" w14:textId="77777777" w:rsidR="00C94E28" w:rsidRPr="002D5B0B" w:rsidRDefault="00C94E28" w:rsidP="00C31E40">
            <w:pPr>
              <w:numPr>
                <w:ilvl w:val="0"/>
                <w:numId w:val="1"/>
              </w:numPr>
              <w:ind w:left="0" w:firstLine="0"/>
              <w:jc w:val="both"/>
            </w:pPr>
            <w:bookmarkStart w:id="61" w:name="_Toc93289855" w:colFirst="2" w:colLast="3"/>
          </w:p>
        </w:tc>
        <w:bookmarkEnd w:id="61"/>
        <w:tc>
          <w:tcPr>
            <w:tcW w:w="2537" w:type="dxa"/>
            <w:shd w:val="clear" w:color="auto" w:fill="auto"/>
          </w:tcPr>
          <w:p w14:paraId="14A05349"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DURATION</w:t>
            </w:r>
          </w:p>
          <w:p w14:paraId="65A7E2D2" w14:textId="77777777" w:rsidR="00C94E28" w:rsidRPr="00EF41CC" w:rsidRDefault="00C94E28"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TIME</w:t>
            </w:r>
          </w:p>
          <w:p w14:paraId="74B5812E" w14:textId="77777777" w:rsidR="00C94E28" w:rsidRPr="00EF41CC" w:rsidRDefault="00C94E28" w:rsidP="00342479">
            <w:pPr>
              <w:rPr>
                <w:sz w:val="20"/>
                <w:szCs w:val="20"/>
              </w:rPr>
            </w:pPr>
            <w:r w:rsidRPr="00EF41CC">
              <w:rPr>
                <w:sz w:val="20"/>
                <w:szCs w:val="20"/>
              </w:rPr>
              <w:t xml:space="preserve">  Default: N/A</w:t>
            </w:r>
          </w:p>
          <w:p w14:paraId="7229BB51"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Min: 0.000000</w:t>
            </w:r>
          </w:p>
          <w:p w14:paraId="46040B23"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Max: SFO</w:t>
            </w:r>
            <w:r w:rsidR="00053799" w:rsidRPr="00EF41CC">
              <w:rPr>
                <w:sz w:val="20"/>
                <w:szCs w:val="20"/>
              </w:rPr>
              <w:t xml:space="preserve"> + </w:t>
            </w:r>
            <w:r w:rsidR="00FD7718" w:rsidRPr="00EF41CC">
              <w:rPr>
                <w:sz w:val="20"/>
                <w:szCs w:val="20"/>
              </w:rPr>
              <w:t>SIT</w:t>
            </w:r>
            <w:r w:rsidRPr="00EF41CC">
              <w:rPr>
                <w:rStyle w:val="FootnoteReference"/>
                <w:sz w:val="20"/>
                <w:szCs w:val="20"/>
                <w:lang w:val="es-ES_tradnl"/>
              </w:rPr>
              <w:footnoteReference w:id="3"/>
            </w:r>
            <w:proofErr w:type="gramStart"/>
            <w:r w:rsidRPr="00EF41CC">
              <w:rPr>
                <w:sz w:val="20"/>
                <w:szCs w:val="20"/>
              </w:rPr>
              <w:t>.000000</w:t>
            </w:r>
            <w:proofErr w:type="gramEnd"/>
          </w:p>
          <w:p w14:paraId="242C092B"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Null: Never</w:t>
            </w:r>
          </w:p>
          <w:p w14:paraId="48688D17" w14:textId="77777777" w:rsidR="00C94E28" w:rsidRPr="00EF41CC" w:rsidRDefault="00C94E28" w:rsidP="00A75220">
            <w:pPr>
              <w:tabs>
                <w:tab w:val="center" w:pos="4320"/>
                <w:tab w:val="right" w:pos="8640"/>
              </w:tabs>
              <w:spacing w:line="264" w:lineRule="auto"/>
              <w:rPr>
                <w:sz w:val="20"/>
                <w:szCs w:val="20"/>
              </w:rPr>
            </w:pPr>
            <w:r w:rsidRPr="00EF41CC">
              <w:rPr>
                <w:sz w:val="20"/>
                <w:szCs w:val="20"/>
              </w:rPr>
              <w:t xml:space="preserve">  Width: SFO</w:t>
            </w:r>
            <w:r w:rsidRPr="00EF41CC">
              <w:rPr>
                <w:sz w:val="20"/>
                <w:szCs w:val="20"/>
                <w:vertAlign w:val="superscript"/>
              </w:rPr>
              <w:t>1</w:t>
            </w:r>
            <w:r w:rsidRPr="00EF41CC">
              <w:rPr>
                <w:sz w:val="20"/>
                <w:szCs w:val="20"/>
              </w:rPr>
              <w:t xml:space="preserve">+7 </w:t>
            </w:r>
          </w:p>
        </w:tc>
        <w:tc>
          <w:tcPr>
            <w:tcW w:w="1526" w:type="dxa"/>
            <w:shd w:val="clear" w:color="auto" w:fill="auto"/>
          </w:tcPr>
          <w:p w14:paraId="6DF9765B" w14:textId="77777777" w:rsidR="00C94E28" w:rsidRPr="00864DC2" w:rsidRDefault="00C94E28" w:rsidP="00A75220">
            <w:pPr>
              <w:tabs>
                <w:tab w:val="center" w:pos="4320"/>
                <w:tab w:val="right" w:pos="8640"/>
              </w:tabs>
              <w:spacing w:line="264" w:lineRule="auto"/>
              <w:rPr>
                <w:sz w:val="20"/>
                <w:szCs w:val="20"/>
              </w:rPr>
            </w:pPr>
            <w:r w:rsidRPr="00864DC2">
              <w:rPr>
                <w:sz w:val="20"/>
                <w:szCs w:val="20"/>
              </w:rPr>
              <w:t>Duration</w:t>
            </w:r>
          </w:p>
        </w:tc>
        <w:tc>
          <w:tcPr>
            <w:tcW w:w="1258" w:type="dxa"/>
            <w:shd w:val="clear" w:color="auto" w:fill="auto"/>
          </w:tcPr>
          <w:p w14:paraId="163E7A72" w14:textId="77777777" w:rsidR="00C94E28" w:rsidRPr="00864DC2" w:rsidRDefault="00C94E28" w:rsidP="00A75220">
            <w:pPr>
              <w:tabs>
                <w:tab w:val="center" w:pos="4320"/>
                <w:tab w:val="right" w:pos="8640"/>
              </w:tabs>
              <w:spacing w:line="264" w:lineRule="auto"/>
              <w:rPr>
                <w:sz w:val="20"/>
                <w:szCs w:val="20"/>
              </w:rPr>
            </w:pPr>
            <w:proofErr w:type="gramStart"/>
            <w:r w:rsidRPr="00864DC2">
              <w:rPr>
                <w:sz w:val="20"/>
                <w:szCs w:val="20"/>
              </w:rPr>
              <w:t>float</w:t>
            </w:r>
            <w:proofErr w:type="gramEnd"/>
          </w:p>
        </w:tc>
        <w:tc>
          <w:tcPr>
            <w:tcW w:w="741" w:type="dxa"/>
            <w:shd w:val="clear" w:color="auto" w:fill="auto"/>
          </w:tcPr>
          <w:p w14:paraId="75EC24C7" w14:textId="77777777" w:rsidR="00C94E28" w:rsidRPr="0048305B" w:rsidRDefault="00C94E28" w:rsidP="0048305B">
            <w:pPr>
              <w:pStyle w:val="ComputerCode"/>
              <w:rPr>
                <w:rFonts w:cs="Courier New"/>
              </w:rPr>
            </w:pPr>
            <w:r w:rsidRPr="0048305B">
              <w:rPr>
                <w:rFonts w:cs="Courier New"/>
              </w:rPr>
              <w:t>D</w:t>
            </w:r>
          </w:p>
        </w:tc>
        <w:tc>
          <w:tcPr>
            <w:tcW w:w="2976" w:type="dxa"/>
            <w:gridSpan w:val="2"/>
            <w:shd w:val="clear" w:color="auto" w:fill="auto"/>
          </w:tcPr>
          <w:p w14:paraId="7F4BDD6D" w14:textId="77777777" w:rsidR="00C94E28" w:rsidRPr="00864DC2" w:rsidRDefault="00C94E28" w:rsidP="00A75220">
            <w:pPr>
              <w:tabs>
                <w:tab w:val="center" w:pos="4320"/>
                <w:tab w:val="right" w:pos="8640"/>
              </w:tabs>
              <w:spacing w:line="264" w:lineRule="auto"/>
              <w:rPr>
                <w:sz w:val="20"/>
                <w:szCs w:val="20"/>
              </w:rPr>
            </w:pPr>
            <w:r w:rsidRPr="00864DC2">
              <w:rPr>
                <w:sz w:val="20"/>
                <w:szCs w:val="20"/>
              </w:rPr>
              <w:t xml:space="preserve">Session duration specified in seconds and microseconds. </w:t>
            </w:r>
            <w:r w:rsidR="00894207">
              <w:rPr>
                <w:sz w:val="20"/>
                <w:szCs w:val="20"/>
              </w:rPr>
              <w:t xml:space="preserve"> </w:t>
            </w:r>
            <w:r w:rsidRPr="00864DC2">
              <w:rPr>
                <w:sz w:val="20"/>
                <w:szCs w:val="20"/>
              </w:rPr>
              <w:t xml:space="preserve">The value specified indicates the time span from the first seen packet to the last packet included in the flow. </w:t>
            </w:r>
            <w:r w:rsidR="00894207">
              <w:rPr>
                <w:sz w:val="20"/>
                <w:szCs w:val="20"/>
              </w:rPr>
              <w:t xml:space="preserve"> </w:t>
            </w:r>
            <w:r w:rsidRPr="00864DC2">
              <w:rPr>
                <w:sz w:val="20"/>
                <w:szCs w:val="20"/>
              </w:rPr>
              <w:t>The format is &lt;</w:t>
            </w:r>
            <w:proofErr w:type="spellStart"/>
            <w:r w:rsidRPr="00894207">
              <w:rPr>
                <w:rStyle w:val="ComputerCode-smallChar"/>
              </w:rPr>
              <w:t>s.uuuuuu</w:t>
            </w:r>
            <w:proofErr w:type="spellEnd"/>
            <w:r w:rsidRPr="00864DC2">
              <w:rPr>
                <w:sz w:val="20"/>
                <w:szCs w:val="20"/>
              </w:rPr>
              <w:t xml:space="preserve">&gt;, where </w:t>
            </w:r>
            <w:r w:rsidRPr="00894207">
              <w:rPr>
                <w:rStyle w:val="ComputerCode-smallChar"/>
              </w:rPr>
              <w:t>s</w:t>
            </w:r>
            <w:r w:rsidRPr="00864DC2">
              <w:rPr>
                <w:sz w:val="20"/>
                <w:szCs w:val="20"/>
              </w:rPr>
              <w:t xml:space="preserve"> is seconds and </w:t>
            </w:r>
            <w:proofErr w:type="spellStart"/>
            <w:r w:rsidRPr="00894207">
              <w:rPr>
                <w:rStyle w:val="ComputerCode-smallChar"/>
              </w:rPr>
              <w:t>uuuuuu</w:t>
            </w:r>
            <w:proofErr w:type="spellEnd"/>
            <w:r w:rsidRPr="00864DC2">
              <w:rPr>
                <w:sz w:val="20"/>
                <w:szCs w:val="20"/>
              </w:rPr>
              <w:t xml:space="preserve"> is microseconds.</w:t>
            </w:r>
          </w:p>
        </w:tc>
      </w:tr>
      <w:tr w:rsidR="00EF3820" w:rsidRPr="00864DC2" w14:paraId="0CFD6194" w14:textId="77777777" w:rsidTr="00174D37">
        <w:trPr>
          <w:cantSplit/>
          <w:jc w:val="center"/>
        </w:trPr>
        <w:tc>
          <w:tcPr>
            <w:tcW w:w="534" w:type="dxa"/>
            <w:shd w:val="clear" w:color="auto" w:fill="F2F2F2"/>
          </w:tcPr>
          <w:p w14:paraId="2616FCA3" w14:textId="77777777" w:rsidR="00EF3820" w:rsidRPr="002D5B0B" w:rsidRDefault="00EF3820" w:rsidP="00C31E40">
            <w:pPr>
              <w:numPr>
                <w:ilvl w:val="0"/>
                <w:numId w:val="1"/>
              </w:numPr>
              <w:ind w:left="0" w:firstLine="0"/>
              <w:jc w:val="both"/>
            </w:pPr>
            <w:bookmarkStart w:id="62" w:name="_Toc93289856" w:colFirst="2" w:colLast="3"/>
            <w:bookmarkEnd w:id="60"/>
          </w:p>
        </w:tc>
        <w:tc>
          <w:tcPr>
            <w:tcW w:w="2555" w:type="dxa"/>
            <w:gridSpan w:val="2"/>
            <w:shd w:val="clear" w:color="auto" w:fill="F2F2F2"/>
          </w:tcPr>
          <w:p w14:paraId="5AE6BF32" w14:textId="77777777" w:rsidR="00EF3820" w:rsidRPr="00EF41CC" w:rsidRDefault="00EF3820" w:rsidP="000830AB">
            <w:pPr>
              <w:tabs>
                <w:tab w:val="center" w:pos="4320"/>
                <w:tab w:val="right" w:pos="8640"/>
              </w:tabs>
              <w:spacing w:line="264" w:lineRule="auto"/>
              <w:rPr>
                <w:sz w:val="20"/>
                <w:szCs w:val="20"/>
              </w:rPr>
            </w:pPr>
            <w:r w:rsidRPr="00EF41CC">
              <w:rPr>
                <w:sz w:val="20"/>
                <w:szCs w:val="20"/>
              </w:rPr>
              <w:t>VLAN_ID</w:t>
            </w:r>
          </w:p>
          <w:p w14:paraId="6141D407" w14:textId="77777777" w:rsidR="00F86886" w:rsidRPr="00EF41CC" w:rsidRDefault="00EF3820" w:rsidP="00342479">
            <w:pPr>
              <w:rPr>
                <w:sz w:val="20"/>
                <w:szCs w:val="20"/>
              </w:rPr>
            </w:pPr>
            <w:r w:rsidRPr="00EF41CC">
              <w:rPr>
                <w:sz w:val="20"/>
                <w:szCs w:val="20"/>
              </w:rPr>
              <w:t xml:space="preserve">  </w:t>
            </w:r>
            <w:proofErr w:type="spellStart"/>
            <w:r w:rsidR="00F86886" w:rsidRPr="00EF41CC">
              <w:rPr>
                <w:sz w:val="20"/>
                <w:szCs w:val="20"/>
              </w:rPr>
              <w:t>ValueType</w:t>
            </w:r>
            <w:proofErr w:type="spellEnd"/>
            <w:r w:rsidR="00F86886" w:rsidRPr="00EF41CC">
              <w:rPr>
                <w:sz w:val="20"/>
                <w:szCs w:val="20"/>
              </w:rPr>
              <w:t>: ENUM</w:t>
            </w:r>
          </w:p>
          <w:p w14:paraId="356FFBD7" w14:textId="77777777" w:rsidR="00EF3820" w:rsidRPr="00EF41CC" w:rsidRDefault="00F86886" w:rsidP="00342479">
            <w:pPr>
              <w:rPr>
                <w:sz w:val="20"/>
                <w:szCs w:val="20"/>
              </w:rPr>
            </w:pPr>
            <w:r w:rsidRPr="00EF41CC">
              <w:rPr>
                <w:sz w:val="20"/>
                <w:szCs w:val="20"/>
              </w:rPr>
              <w:t xml:space="preserve">  </w:t>
            </w:r>
            <w:r w:rsidR="00EF3820" w:rsidRPr="00EF41CC">
              <w:rPr>
                <w:sz w:val="20"/>
                <w:szCs w:val="20"/>
              </w:rPr>
              <w:t>Default: Null</w:t>
            </w:r>
          </w:p>
          <w:p w14:paraId="241D4524" w14:textId="77777777" w:rsidR="00EF3820" w:rsidRPr="00EF41CC" w:rsidRDefault="00EF3820" w:rsidP="000830AB">
            <w:pPr>
              <w:tabs>
                <w:tab w:val="center" w:pos="4320"/>
                <w:tab w:val="right" w:pos="8640"/>
              </w:tabs>
              <w:spacing w:line="264" w:lineRule="auto"/>
              <w:rPr>
                <w:sz w:val="20"/>
                <w:szCs w:val="20"/>
              </w:rPr>
            </w:pPr>
            <w:r w:rsidRPr="00EF41CC">
              <w:rPr>
                <w:sz w:val="20"/>
                <w:szCs w:val="20"/>
              </w:rPr>
              <w:t xml:space="preserve">  Min: 0</w:t>
            </w:r>
          </w:p>
          <w:p w14:paraId="11F24E59" w14:textId="77777777" w:rsidR="00EF3820" w:rsidRPr="00EF41CC" w:rsidRDefault="00EF3820" w:rsidP="000830AB">
            <w:pPr>
              <w:tabs>
                <w:tab w:val="center" w:pos="4320"/>
                <w:tab w:val="right" w:pos="8640"/>
              </w:tabs>
              <w:spacing w:line="264" w:lineRule="auto"/>
              <w:rPr>
                <w:sz w:val="20"/>
                <w:szCs w:val="20"/>
              </w:rPr>
            </w:pPr>
            <w:r w:rsidRPr="00EF41CC">
              <w:rPr>
                <w:sz w:val="20"/>
                <w:szCs w:val="20"/>
              </w:rPr>
              <w:t xml:space="preserve">  Max: 4095</w:t>
            </w:r>
          </w:p>
          <w:p w14:paraId="17B45EC3" w14:textId="77777777" w:rsidR="00EF3820" w:rsidRPr="00EF41CC" w:rsidRDefault="00EF3820" w:rsidP="000830AB">
            <w:pPr>
              <w:tabs>
                <w:tab w:val="center" w:pos="4320"/>
                <w:tab w:val="right" w:pos="8640"/>
              </w:tabs>
              <w:spacing w:line="264" w:lineRule="auto"/>
              <w:rPr>
                <w:sz w:val="20"/>
                <w:szCs w:val="20"/>
              </w:rPr>
            </w:pPr>
            <w:r w:rsidRPr="00EF41CC">
              <w:rPr>
                <w:sz w:val="20"/>
                <w:szCs w:val="20"/>
              </w:rPr>
              <w:t xml:space="preserve">  Null: When no VLAN ID</w:t>
            </w:r>
          </w:p>
          <w:p w14:paraId="7DA41BAE" w14:textId="77777777" w:rsidR="00EF3820" w:rsidRPr="00EF41CC" w:rsidRDefault="00EF3820" w:rsidP="000830AB">
            <w:pPr>
              <w:tabs>
                <w:tab w:val="center" w:pos="4320"/>
                <w:tab w:val="right" w:pos="8640"/>
              </w:tabs>
              <w:spacing w:line="264" w:lineRule="auto"/>
              <w:rPr>
                <w:sz w:val="20"/>
                <w:szCs w:val="20"/>
              </w:rPr>
            </w:pPr>
            <w:r w:rsidRPr="00EF41CC">
              <w:rPr>
                <w:sz w:val="20"/>
                <w:szCs w:val="20"/>
              </w:rPr>
              <w:t xml:space="preserve">  Width: 0-4</w:t>
            </w:r>
          </w:p>
        </w:tc>
        <w:tc>
          <w:tcPr>
            <w:tcW w:w="1526" w:type="dxa"/>
            <w:shd w:val="clear" w:color="auto" w:fill="F2F2F2"/>
          </w:tcPr>
          <w:p w14:paraId="1BC6CEEF" w14:textId="77777777" w:rsidR="00EF3820" w:rsidRPr="00864DC2" w:rsidRDefault="00EF3820" w:rsidP="000830AB">
            <w:pPr>
              <w:tabs>
                <w:tab w:val="center" w:pos="4320"/>
                <w:tab w:val="right" w:pos="8640"/>
              </w:tabs>
              <w:spacing w:line="264" w:lineRule="auto"/>
              <w:rPr>
                <w:sz w:val="20"/>
                <w:szCs w:val="20"/>
              </w:rPr>
            </w:pPr>
            <w:r w:rsidRPr="00864DC2">
              <w:rPr>
                <w:sz w:val="20"/>
                <w:szCs w:val="20"/>
              </w:rPr>
              <w:t>VLAN ID</w:t>
            </w:r>
          </w:p>
        </w:tc>
        <w:tc>
          <w:tcPr>
            <w:tcW w:w="1258" w:type="dxa"/>
            <w:shd w:val="clear" w:color="auto" w:fill="F2F2F2"/>
          </w:tcPr>
          <w:p w14:paraId="34FD6FE1" w14:textId="77777777" w:rsidR="00EF3820" w:rsidRPr="00864DC2" w:rsidRDefault="00EF3820" w:rsidP="000830AB">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79B9E865" w14:textId="77777777" w:rsidR="00EF3820" w:rsidRPr="0048305B" w:rsidRDefault="00EF3820" w:rsidP="0048305B">
            <w:pPr>
              <w:pStyle w:val="ComputerCode"/>
              <w:rPr>
                <w:rFonts w:cs="Courier New"/>
              </w:rPr>
            </w:pPr>
            <w:r w:rsidRPr="0048305B">
              <w:rPr>
                <w:rFonts w:cs="Courier New"/>
              </w:rPr>
              <w:t>2</w:t>
            </w:r>
          </w:p>
        </w:tc>
        <w:tc>
          <w:tcPr>
            <w:tcW w:w="2956" w:type="dxa"/>
            <w:shd w:val="clear" w:color="auto" w:fill="F2F2F2"/>
          </w:tcPr>
          <w:p w14:paraId="6C156CD7" w14:textId="77777777" w:rsidR="00EF3820" w:rsidRPr="00864DC2" w:rsidRDefault="00EF3820" w:rsidP="000830AB">
            <w:pPr>
              <w:tabs>
                <w:tab w:val="center" w:pos="4320"/>
                <w:tab w:val="right" w:pos="8640"/>
              </w:tabs>
              <w:spacing w:line="264" w:lineRule="auto"/>
              <w:rPr>
                <w:sz w:val="20"/>
                <w:szCs w:val="20"/>
              </w:rPr>
            </w:pPr>
            <w:r w:rsidRPr="00864DC2">
              <w:rPr>
                <w:sz w:val="20"/>
                <w:szCs w:val="20"/>
              </w:rPr>
              <w:t xml:space="preserve">The VLAN Identifier. </w:t>
            </w:r>
            <w:r w:rsidR="00894207">
              <w:rPr>
                <w:sz w:val="20"/>
                <w:szCs w:val="20"/>
              </w:rPr>
              <w:t xml:space="preserve"> </w:t>
            </w:r>
            <w:r w:rsidRPr="00864DC2">
              <w:rPr>
                <w:sz w:val="20"/>
                <w:szCs w:val="20"/>
              </w:rPr>
              <w:t>The value in the MAC Frame if it is tagged with an IEEE 802.1Q VLAN Identifier.</w:t>
            </w:r>
            <w:r>
              <w:rPr>
                <w:rStyle w:val="FootnoteReference"/>
                <w:szCs w:val="20"/>
              </w:rPr>
              <w:footnoteReference w:id="4"/>
            </w:r>
            <w:r w:rsidRPr="00864DC2">
              <w:rPr>
                <w:sz w:val="20"/>
                <w:szCs w:val="20"/>
              </w:rPr>
              <w:t xml:space="preserve"> </w:t>
            </w:r>
            <w:r w:rsidR="00894207">
              <w:rPr>
                <w:sz w:val="20"/>
                <w:szCs w:val="20"/>
              </w:rPr>
              <w:t xml:space="preserve"> </w:t>
            </w:r>
            <w:r>
              <w:rPr>
                <w:sz w:val="20"/>
                <w:szCs w:val="20"/>
              </w:rPr>
              <w:t>The value will be the last VLAN Identifier if there are nested VLANs.</w:t>
            </w:r>
          </w:p>
        </w:tc>
      </w:tr>
      <w:bookmarkEnd w:id="62"/>
      <w:tr w:rsidR="00582348" w:rsidRPr="00864DC2" w14:paraId="618B3797" w14:textId="77777777" w:rsidTr="00174D37">
        <w:trPr>
          <w:cantSplit/>
          <w:jc w:val="center"/>
        </w:trPr>
        <w:tc>
          <w:tcPr>
            <w:tcW w:w="534" w:type="dxa"/>
            <w:shd w:val="clear" w:color="auto" w:fill="auto"/>
          </w:tcPr>
          <w:p w14:paraId="6F952CC6" w14:textId="77777777" w:rsidR="00582348" w:rsidRPr="002D5B0B" w:rsidRDefault="00582348" w:rsidP="00C31E40">
            <w:pPr>
              <w:numPr>
                <w:ilvl w:val="0"/>
                <w:numId w:val="1"/>
              </w:numPr>
              <w:ind w:left="0" w:firstLine="0"/>
              <w:jc w:val="both"/>
            </w:pPr>
          </w:p>
        </w:tc>
        <w:tc>
          <w:tcPr>
            <w:tcW w:w="2555" w:type="dxa"/>
            <w:gridSpan w:val="2"/>
            <w:shd w:val="clear" w:color="auto" w:fill="auto"/>
          </w:tcPr>
          <w:p w14:paraId="48E3A91B" w14:textId="77777777" w:rsidR="00582348" w:rsidRPr="00EF41CC" w:rsidRDefault="00582348" w:rsidP="008C3A27">
            <w:pPr>
              <w:tabs>
                <w:tab w:val="center" w:pos="4320"/>
                <w:tab w:val="right" w:pos="8640"/>
              </w:tabs>
              <w:spacing w:line="264" w:lineRule="auto"/>
              <w:rPr>
                <w:sz w:val="20"/>
                <w:szCs w:val="20"/>
              </w:rPr>
            </w:pPr>
            <w:r w:rsidRPr="00EF41CC">
              <w:rPr>
                <w:sz w:val="20"/>
                <w:szCs w:val="20"/>
              </w:rPr>
              <w:t>PROTO</w:t>
            </w:r>
          </w:p>
          <w:p w14:paraId="60DB5057" w14:textId="77777777" w:rsidR="00F86886" w:rsidRPr="00EF41CC" w:rsidRDefault="00582348" w:rsidP="00342479">
            <w:pPr>
              <w:rPr>
                <w:sz w:val="20"/>
                <w:szCs w:val="20"/>
              </w:rPr>
            </w:pPr>
            <w:r w:rsidRPr="00EF41CC">
              <w:rPr>
                <w:sz w:val="20"/>
                <w:szCs w:val="20"/>
              </w:rPr>
              <w:t xml:space="preserve">  </w:t>
            </w:r>
            <w:proofErr w:type="spellStart"/>
            <w:r w:rsidR="00F86886" w:rsidRPr="00EF41CC">
              <w:rPr>
                <w:sz w:val="20"/>
                <w:szCs w:val="20"/>
              </w:rPr>
              <w:t>ValueType</w:t>
            </w:r>
            <w:proofErr w:type="spellEnd"/>
            <w:r w:rsidR="00F86886" w:rsidRPr="00EF41CC">
              <w:rPr>
                <w:sz w:val="20"/>
                <w:szCs w:val="20"/>
              </w:rPr>
              <w:t>: ENUM</w:t>
            </w:r>
          </w:p>
          <w:p w14:paraId="58A60A26" w14:textId="77777777" w:rsidR="00582348" w:rsidRPr="00EF41CC" w:rsidRDefault="00F86886" w:rsidP="00342479">
            <w:pPr>
              <w:rPr>
                <w:sz w:val="20"/>
                <w:szCs w:val="20"/>
              </w:rPr>
            </w:pPr>
            <w:r w:rsidRPr="00EF41CC">
              <w:rPr>
                <w:sz w:val="20"/>
                <w:szCs w:val="20"/>
              </w:rPr>
              <w:t xml:space="preserve">  </w:t>
            </w:r>
            <w:r w:rsidR="00582348" w:rsidRPr="00EF41CC">
              <w:rPr>
                <w:sz w:val="20"/>
                <w:szCs w:val="20"/>
              </w:rPr>
              <w:t>Default: Null</w:t>
            </w:r>
          </w:p>
          <w:p w14:paraId="74E026E6" w14:textId="77777777" w:rsidR="00582348" w:rsidRPr="00EF41CC" w:rsidRDefault="00582348" w:rsidP="008C3A27">
            <w:pPr>
              <w:tabs>
                <w:tab w:val="center" w:pos="4320"/>
                <w:tab w:val="right" w:pos="8640"/>
              </w:tabs>
              <w:spacing w:line="264" w:lineRule="auto"/>
              <w:rPr>
                <w:sz w:val="20"/>
                <w:szCs w:val="20"/>
              </w:rPr>
            </w:pPr>
            <w:r w:rsidRPr="00EF41CC">
              <w:rPr>
                <w:sz w:val="20"/>
                <w:szCs w:val="20"/>
              </w:rPr>
              <w:t xml:space="preserve">  Min: 0</w:t>
            </w:r>
          </w:p>
          <w:p w14:paraId="56413040" w14:textId="77777777" w:rsidR="00582348" w:rsidRPr="00EF41CC" w:rsidRDefault="00582348" w:rsidP="008C3A27">
            <w:pPr>
              <w:tabs>
                <w:tab w:val="center" w:pos="4320"/>
                <w:tab w:val="right" w:pos="8640"/>
              </w:tabs>
              <w:spacing w:line="264" w:lineRule="auto"/>
              <w:rPr>
                <w:sz w:val="20"/>
                <w:szCs w:val="20"/>
              </w:rPr>
            </w:pPr>
            <w:r w:rsidRPr="00EF41CC">
              <w:rPr>
                <w:sz w:val="20"/>
                <w:szCs w:val="20"/>
              </w:rPr>
              <w:t xml:space="preserve">  Max: 255</w:t>
            </w:r>
          </w:p>
          <w:p w14:paraId="1DE4FA44" w14:textId="77777777" w:rsidR="00582348" w:rsidRPr="00EF41CC" w:rsidRDefault="00582348" w:rsidP="008C3A27">
            <w:pPr>
              <w:tabs>
                <w:tab w:val="center" w:pos="4320"/>
                <w:tab w:val="right" w:pos="8640"/>
              </w:tabs>
              <w:spacing w:line="264" w:lineRule="auto"/>
              <w:rPr>
                <w:sz w:val="20"/>
                <w:szCs w:val="20"/>
              </w:rPr>
            </w:pPr>
            <w:r w:rsidRPr="00EF41CC">
              <w:rPr>
                <w:sz w:val="20"/>
                <w:szCs w:val="20"/>
              </w:rPr>
              <w:t xml:space="preserve">  Null: </w:t>
            </w:r>
            <w:r w:rsidR="004570A1" w:rsidRPr="00EF41CC">
              <w:rPr>
                <w:sz w:val="20"/>
                <w:szCs w:val="20"/>
              </w:rPr>
              <w:t>Never</w:t>
            </w:r>
          </w:p>
          <w:p w14:paraId="7461D592" w14:textId="77777777" w:rsidR="00582348" w:rsidRPr="00EF41CC" w:rsidRDefault="00582348" w:rsidP="008C3A27">
            <w:pPr>
              <w:tabs>
                <w:tab w:val="center" w:pos="4320"/>
                <w:tab w:val="right" w:pos="8640"/>
              </w:tabs>
              <w:spacing w:line="264" w:lineRule="auto"/>
              <w:rPr>
                <w:sz w:val="20"/>
                <w:szCs w:val="20"/>
              </w:rPr>
            </w:pPr>
            <w:r w:rsidRPr="00EF41CC">
              <w:rPr>
                <w:sz w:val="20"/>
                <w:szCs w:val="20"/>
              </w:rPr>
              <w:t xml:space="preserve">  Width: 0-3</w:t>
            </w:r>
          </w:p>
        </w:tc>
        <w:tc>
          <w:tcPr>
            <w:tcW w:w="1526" w:type="dxa"/>
            <w:shd w:val="clear" w:color="auto" w:fill="auto"/>
          </w:tcPr>
          <w:p w14:paraId="684B3E31" w14:textId="77777777" w:rsidR="00582348" w:rsidRPr="00864DC2" w:rsidRDefault="00582348" w:rsidP="008C3A27">
            <w:pPr>
              <w:tabs>
                <w:tab w:val="center" w:pos="4320"/>
                <w:tab w:val="right" w:pos="8640"/>
              </w:tabs>
              <w:spacing w:line="264" w:lineRule="auto"/>
              <w:rPr>
                <w:sz w:val="20"/>
                <w:szCs w:val="20"/>
              </w:rPr>
            </w:pPr>
            <w:r w:rsidRPr="00864DC2">
              <w:rPr>
                <w:sz w:val="20"/>
                <w:szCs w:val="20"/>
              </w:rPr>
              <w:t>IP Layer Protocol ID</w:t>
            </w:r>
          </w:p>
        </w:tc>
        <w:tc>
          <w:tcPr>
            <w:tcW w:w="1258" w:type="dxa"/>
            <w:shd w:val="clear" w:color="auto" w:fill="auto"/>
          </w:tcPr>
          <w:p w14:paraId="299DDD41" w14:textId="77777777" w:rsidR="00582348" w:rsidRPr="00864DC2" w:rsidRDefault="00582348" w:rsidP="008C3A27">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283DDF55" w14:textId="77777777" w:rsidR="00582348" w:rsidRPr="0048305B" w:rsidRDefault="00582348" w:rsidP="0048305B">
            <w:pPr>
              <w:pStyle w:val="ComputerCode"/>
              <w:rPr>
                <w:rFonts w:cs="Courier New"/>
              </w:rPr>
            </w:pPr>
            <w:r w:rsidRPr="0048305B">
              <w:rPr>
                <w:rFonts w:cs="Courier New"/>
              </w:rPr>
              <w:t>3</w:t>
            </w:r>
          </w:p>
        </w:tc>
        <w:tc>
          <w:tcPr>
            <w:tcW w:w="2956" w:type="dxa"/>
            <w:shd w:val="clear" w:color="auto" w:fill="auto"/>
          </w:tcPr>
          <w:p w14:paraId="68AD75C0" w14:textId="77777777" w:rsidR="00582348" w:rsidRPr="00864DC2" w:rsidRDefault="00582348" w:rsidP="00030535">
            <w:pPr>
              <w:tabs>
                <w:tab w:val="center" w:pos="4320"/>
                <w:tab w:val="right" w:pos="8640"/>
              </w:tabs>
              <w:spacing w:line="264" w:lineRule="auto"/>
              <w:rPr>
                <w:sz w:val="20"/>
                <w:szCs w:val="20"/>
              </w:rPr>
            </w:pPr>
            <w:r w:rsidRPr="00864DC2">
              <w:rPr>
                <w:sz w:val="20"/>
                <w:szCs w:val="20"/>
              </w:rPr>
              <w:t>The IP number (</w:t>
            </w:r>
            <w:r w:rsidRPr="00894207">
              <w:rPr>
                <w:rStyle w:val="ComputerCode-smallChar"/>
              </w:rPr>
              <w:t>1= ICMPv4, 6=TCP, 17=UDP, 58=ICMPv6</w:t>
            </w:r>
            <w:r w:rsidRPr="00864DC2">
              <w:rPr>
                <w:sz w:val="20"/>
                <w:szCs w:val="20"/>
              </w:rPr>
              <w:t>, etc</w:t>
            </w:r>
            <w:r w:rsidRPr="000256DC">
              <w:rPr>
                <w:sz w:val="20"/>
                <w:szCs w:val="20"/>
              </w:rPr>
              <w:t>.)</w:t>
            </w:r>
            <w:r w:rsidR="00894207">
              <w:rPr>
                <w:sz w:val="20"/>
                <w:szCs w:val="20"/>
              </w:rPr>
              <w:t>.</w:t>
            </w:r>
            <w:r w:rsidRPr="000256DC">
              <w:rPr>
                <w:rStyle w:val="FootnoteReference"/>
                <w:sz w:val="20"/>
                <w:szCs w:val="20"/>
              </w:rPr>
              <w:footnoteReference w:id="5"/>
            </w:r>
            <w:r w:rsidRPr="000256DC">
              <w:rPr>
                <w:sz w:val="20"/>
                <w:szCs w:val="20"/>
              </w:rPr>
              <w:t xml:space="preserve"> </w:t>
            </w:r>
            <w:r w:rsidR="00894207">
              <w:rPr>
                <w:sz w:val="20"/>
                <w:szCs w:val="20"/>
              </w:rPr>
              <w:t xml:space="preserve"> </w:t>
            </w:r>
            <w:r w:rsidRPr="000256DC">
              <w:rPr>
                <w:sz w:val="20"/>
                <w:szCs w:val="20"/>
              </w:rPr>
              <w:t>Valid</w:t>
            </w:r>
            <w:r w:rsidRPr="00864DC2">
              <w:rPr>
                <w:sz w:val="20"/>
                <w:szCs w:val="20"/>
              </w:rPr>
              <w:t xml:space="preserve"> protocol values include </w:t>
            </w:r>
            <w:r w:rsidRPr="00894207">
              <w:rPr>
                <w:rStyle w:val="ComputerCode-smallChar"/>
              </w:rPr>
              <w:t>0</w:t>
            </w:r>
            <w:r w:rsidRPr="00864DC2">
              <w:rPr>
                <w:sz w:val="20"/>
                <w:szCs w:val="20"/>
              </w:rPr>
              <w:t xml:space="preserve"> – </w:t>
            </w:r>
            <w:r w:rsidRPr="00894207">
              <w:rPr>
                <w:rStyle w:val="ComputerCode-smallChar"/>
              </w:rPr>
              <w:t>255</w:t>
            </w:r>
            <w:r w:rsidRPr="00864DC2">
              <w:rPr>
                <w:sz w:val="20"/>
                <w:szCs w:val="20"/>
              </w:rPr>
              <w:t>.</w:t>
            </w:r>
          </w:p>
        </w:tc>
      </w:tr>
      <w:tr w:rsidR="002D5B0B" w:rsidRPr="00864DC2" w14:paraId="03FEC85B" w14:textId="77777777" w:rsidTr="00174D37">
        <w:trPr>
          <w:cantSplit/>
          <w:jc w:val="center"/>
        </w:trPr>
        <w:tc>
          <w:tcPr>
            <w:tcW w:w="534" w:type="dxa"/>
            <w:shd w:val="clear" w:color="auto" w:fill="F2F2F2"/>
          </w:tcPr>
          <w:p w14:paraId="34E08AD3" w14:textId="77777777" w:rsidR="001F715E" w:rsidRPr="002D5B0B" w:rsidRDefault="001F715E" w:rsidP="00C31E40">
            <w:pPr>
              <w:numPr>
                <w:ilvl w:val="0"/>
                <w:numId w:val="1"/>
              </w:numPr>
              <w:ind w:left="0" w:firstLine="0"/>
              <w:jc w:val="both"/>
              <w:rPr>
                <w:sz w:val="20"/>
                <w:szCs w:val="20"/>
              </w:rPr>
            </w:pPr>
          </w:p>
        </w:tc>
        <w:tc>
          <w:tcPr>
            <w:tcW w:w="2555" w:type="dxa"/>
            <w:gridSpan w:val="2"/>
            <w:shd w:val="clear" w:color="auto" w:fill="F2F2F2"/>
          </w:tcPr>
          <w:p w14:paraId="253A9AD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FSSADDR_V4</w:t>
            </w:r>
          </w:p>
          <w:p w14:paraId="545404CC" w14:textId="77777777" w:rsidR="0024291B" w:rsidRPr="00EF41CC" w:rsidRDefault="001F715E" w:rsidP="00342479">
            <w:pPr>
              <w:rPr>
                <w:sz w:val="20"/>
                <w:szCs w:val="20"/>
              </w:rPr>
            </w:pPr>
            <w:r w:rsidRPr="00EF41CC">
              <w:rPr>
                <w:sz w:val="20"/>
                <w:szCs w:val="20"/>
              </w:rPr>
              <w:t xml:space="preserve">  </w:t>
            </w:r>
            <w:proofErr w:type="spellStart"/>
            <w:r w:rsidR="0024291B" w:rsidRPr="00EF41CC">
              <w:rPr>
                <w:sz w:val="20"/>
                <w:szCs w:val="20"/>
              </w:rPr>
              <w:t>ValueType</w:t>
            </w:r>
            <w:proofErr w:type="spellEnd"/>
            <w:r w:rsidR="0024291B" w:rsidRPr="00EF41CC">
              <w:rPr>
                <w:sz w:val="20"/>
                <w:szCs w:val="20"/>
              </w:rPr>
              <w:t>: ADDRESS</w:t>
            </w:r>
          </w:p>
          <w:p w14:paraId="3648F142" w14:textId="77777777" w:rsidR="001F715E" w:rsidRPr="00EF41CC" w:rsidRDefault="0024291B" w:rsidP="00342479">
            <w:pPr>
              <w:rPr>
                <w:sz w:val="20"/>
                <w:szCs w:val="20"/>
              </w:rPr>
            </w:pPr>
            <w:r w:rsidRPr="00EF41CC">
              <w:rPr>
                <w:sz w:val="20"/>
                <w:szCs w:val="20"/>
              </w:rPr>
              <w:t xml:space="preserve">  </w:t>
            </w:r>
            <w:r w:rsidR="001F715E" w:rsidRPr="00EF41CC">
              <w:rPr>
                <w:sz w:val="20"/>
                <w:szCs w:val="20"/>
              </w:rPr>
              <w:t>Default: Null</w:t>
            </w:r>
          </w:p>
          <w:p w14:paraId="275C411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section </w:t>
            </w:r>
            <w:hyperlink w:anchor="_Octet-coded_Decimal" w:history="1">
              <w:r w:rsidRPr="00EF41CC">
                <w:rPr>
                  <w:rStyle w:val="Hyperlink"/>
                  <w:sz w:val="20"/>
                  <w:szCs w:val="20"/>
                </w:rPr>
                <w:t>1.2.1</w:t>
              </w:r>
            </w:hyperlink>
          </w:p>
          <w:p w14:paraId="1939566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section </w:t>
            </w:r>
            <w:hyperlink w:anchor="_Octet-coded_Decimal" w:history="1">
              <w:r w:rsidRPr="00EF41CC">
                <w:rPr>
                  <w:rStyle w:val="Hyperlink"/>
                  <w:sz w:val="20"/>
                  <w:szCs w:val="20"/>
                </w:rPr>
                <w:t>1.2.1</w:t>
              </w:r>
            </w:hyperlink>
          </w:p>
          <w:p w14:paraId="47B4D22F"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When flow is IPv6</w:t>
            </w:r>
          </w:p>
          <w:p w14:paraId="7EF03F52" w14:textId="77777777" w:rsidR="001F715E" w:rsidRPr="00EF41CC" w:rsidRDefault="00A013E5" w:rsidP="00FD4115">
            <w:pPr>
              <w:tabs>
                <w:tab w:val="center" w:pos="4320"/>
                <w:tab w:val="right" w:pos="8640"/>
              </w:tabs>
              <w:spacing w:line="264" w:lineRule="auto"/>
              <w:rPr>
                <w:sz w:val="20"/>
                <w:szCs w:val="20"/>
              </w:rPr>
            </w:pPr>
            <w:r w:rsidRPr="00EF41CC">
              <w:rPr>
                <w:sz w:val="20"/>
                <w:szCs w:val="20"/>
              </w:rPr>
              <w:t xml:space="preserve">  Width: 0 or 10-</w:t>
            </w:r>
            <w:r w:rsidR="001F715E" w:rsidRPr="00EF41CC">
              <w:rPr>
                <w:sz w:val="20"/>
                <w:szCs w:val="20"/>
              </w:rPr>
              <w:t>12</w:t>
            </w:r>
          </w:p>
        </w:tc>
        <w:tc>
          <w:tcPr>
            <w:tcW w:w="1526" w:type="dxa"/>
            <w:shd w:val="clear" w:color="auto" w:fill="F2F2F2"/>
          </w:tcPr>
          <w:p w14:paraId="61BA1C5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IPv4 address</w:t>
            </w:r>
          </w:p>
        </w:tc>
        <w:tc>
          <w:tcPr>
            <w:tcW w:w="1258" w:type="dxa"/>
            <w:shd w:val="clear" w:color="auto" w:fill="F2F2F2"/>
          </w:tcPr>
          <w:p w14:paraId="3BDEBABB"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6AAE7272"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41696970"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IPv4 address in Octet-Coded Decimal notation of the source address of the first packet seen in the flow. </w:t>
            </w:r>
            <w:r w:rsidR="00894207">
              <w:rPr>
                <w:sz w:val="20"/>
                <w:szCs w:val="20"/>
              </w:rPr>
              <w:t xml:space="preserve"> </w:t>
            </w:r>
            <w:r w:rsidRPr="00864DC2">
              <w:rPr>
                <w:sz w:val="20"/>
                <w:szCs w:val="20"/>
              </w:rPr>
              <w:t>The range of values follows the IPv4 convention.</w:t>
            </w:r>
          </w:p>
        </w:tc>
      </w:tr>
      <w:tr w:rsidR="002D5B0B" w:rsidRPr="00864DC2" w14:paraId="18CBAEFF" w14:textId="77777777" w:rsidTr="00174D37">
        <w:trPr>
          <w:cantSplit/>
          <w:jc w:val="center"/>
        </w:trPr>
        <w:tc>
          <w:tcPr>
            <w:tcW w:w="534" w:type="dxa"/>
            <w:shd w:val="clear" w:color="auto" w:fill="auto"/>
          </w:tcPr>
          <w:p w14:paraId="6058F64A"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4FED6DA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FSDADDR_V4</w:t>
            </w:r>
          </w:p>
          <w:p w14:paraId="62950B77" w14:textId="77777777" w:rsidR="0024291B" w:rsidRPr="00EF41CC" w:rsidRDefault="0024291B"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0AE5C5F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2BE8B0F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section </w:t>
            </w:r>
            <w:hyperlink w:anchor="_Octet-coded_Decimal" w:history="1">
              <w:r w:rsidRPr="00EF41CC">
                <w:rPr>
                  <w:rStyle w:val="Hyperlink"/>
                  <w:sz w:val="20"/>
                  <w:szCs w:val="20"/>
                </w:rPr>
                <w:t>1.2.1</w:t>
              </w:r>
            </w:hyperlink>
          </w:p>
          <w:p w14:paraId="18D9762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section </w:t>
            </w:r>
            <w:hyperlink w:anchor="_Octet-coded_Decimal" w:history="1">
              <w:r w:rsidRPr="00EF41CC">
                <w:rPr>
                  <w:rStyle w:val="Hyperlink"/>
                  <w:sz w:val="20"/>
                  <w:szCs w:val="20"/>
                </w:rPr>
                <w:t>1.2.1</w:t>
              </w:r>
            </w:hyperlink>
          </w:p>
          <w:p w14:paraId="6995A2A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When flow is IPv6</w:t>
            </w:r>
          </w:p>
          <w:p w14:paraId="2C8D081B" w14:textId="77777777" w:rsidR="001F715E" w:rsidRPr="00EF41CC" w:rsidRDefault="00A013E5" w:rsidP="00FD4115">
            <w:pPr>
              <w:tabs>
                <w:tab w:val="center" w:pos="4320"/>
                <w:tab w:val="right" w:pos="8640"/>
              </w:tabs>
              <w:spacing w:line="264" w:lineRule="auto"/>
              <w:rPr>
                <w:sz w:val="20"/>
                <w:szCs w:val="20"/>
              </w:rPr>
            </w:pPr>
            <w:r w:rsidRPr="00EF41CC">
              <w:rPr>
                <w:sz w:val="20"/>
                <w:szCs w:val="20"/>
              </w:rPr>
              <w:t xml:space="preserve">  Width: 0 or 10-</w:t>
            </w:r>
            <w:r w:rsidR="001F715E" w:rsidRPr="00EF41CC">
              <w:rPr>
                <w:sz w:val="20"/>
                <w:szCs w:val="20"/>
              </w:rPr>
              <w:t>12</w:t>
            </w:r>
          </w:p>
        </w:tc>
        <w:tc>
          <w:tcPr>
            <w:tcW w:w="1526" w:type="dxa"/>
            <w:shd w:val="clear" w:color="auto" w:fill="auto"/>
          </w:tcPr>
          <w:p w14:paraId="397CB2D3"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IPv4 address</w:t>
            </w:r>
          </w:p>
        </w:tc>
        <w:tc>
          <w:tcPr>
            <w:tcW w:w="1258" w:type="dxa"/>
            <w:shd w:val="clear" w:color="auto" w:fill="auto"/>
          </w:tcPr>
          <w:p w14:paraId="7FE51946"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13077D5B"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2160C754"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IPv4 address in Octet-Coded Decimal notation of the destination address of the first packet seen in the flow. </w:t>
            </w:r>
            <w:r w:rsidR="00894207">
              <w:rPr>
                <w:sz w:val="20"/>
                <w:szCs w:val="20"/>
              </w:rPr>
              <w:t xml:space="preserve"> </w:t>
            </w:r>
            <w:r w:rsidRPr="00864DC2">
              <w:rPr>
                <w:sz w:val="20"/>
                <w:szCs w:val="20"/>
              </w:rPr>
              <w:t>The range of values follows the IPv4 convention.</w:t>
            </w:r>
          </w:p>
        </w:tc>
      </w:tr>
      <w:tr w:rsidR="002D5B0B" w:rsidRPr="00864DC2" w14:paraId="5CABB79A" w14:textId="77777777" w:rsidTr="00174D37">
        <w:trPr>
          <w:cantSplit/>
          <w:jc w:val="center"/>
        </w:trPr>
        <w:tc>
          <w:tcPr>
            <w:tcW w:w="534" w:type="dxa"/>
            <w:shd w:val="clear" w:color="auto" w:fill="F2F2F2"/>
          </w:tcPr>
          <w:p w14:paraId="59051911"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339F965D" w14:textId="77777777" w:rsidR="001F715E" w:rsidRPr="00EF41CC" w:rsidRDefault="001F715E" w:rsidP="00FD4115">
            <w:pPr>
              <w:tabs>
                <w:tab w:val="center" w:pos="4320"/>
                <w:tab w:val="right" w:pos="8640"/>
              </w:tabs>
              <w:spacing w:line="264" w:lineRule="auto"/>
              <w:rPr>
                <w:sz w:val="20"/>
                <w:szCs w:val="20"/>
              </w:rPr>
            </w:pPr>
            <w:bookmarkStart w:id="63" w:name="_Toc93289859" w:colFirst="2" w:colLast="3"/>
            <w:bookmarkEnd w:id="59"/>
            <w:r w:rsidRPr="00EF41CC">
              <w:rPr>
                <w:sz w:val="20"/>
                <w:szCs w:val="20"/>
              </w:rPr>
              <w:t>FSSADDR_V6</w:t>
            </w:r>
          </w:p>
          <w:p w14:paraId="0C584AED" w14:textId="77777777" w:rsidR="0024291B" w:rsidRPr="00EF41CC" w:rsidRDefault="0024291B"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323F111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38801CB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w:t>
            </w:r>
            <w:r w:rsidR="0093244D" w:rsidRPr="00EF41CC">
              <w:rPr>
                <w:sz w:val="20"/>
                <w:szCs w:val="20"/>
              </w:rPr>
              <w:t xml:space="preserve">Section </w:t>
            </w:r>
            <w:hyperlink w:anchor="_Hexadecimal_Notation" w:history="1">
              <w:r w:rsidRPr="00EF41CC">
                <w:rPr>
                  <w:rStyle w:val="Hyperlink"/>
                  <w:sz w:val="20"/>
                  <w:szCs w:val="20"/>
                </w:rPr>
                <w:t>1.2.2</w:t>
              </w:r>
            </w:hyperlink>
          </w:p>
          <w:p w14:paraId="25D96AA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w:t>
            </w:r>
            <w:r w:rsidR="0093244D" w:rsidRPr="00EF41CC">
              <w:rPr>
                <w:sz w:val="20"/>
                <w:szCs w:val="20"/>
              </w:rPr>
              <w:t xml:space="preserve">Section </w:t>
            </w:r>
            <w:hyperlink w:anchor="_Hexadecimal_Notation" w:history="1">
              <w:r w:rsidRPr="00EF41CC">
                <w:rPr>
                  <w:rStyle w:val="Hyperlink"/>
                  <w:sz w:val="20"/>
                  <w:szCs w:val="20"/>
                </w:rPr>
                <w:t>1.2.2</w:t>
              </w:r>
            </w:hyperlink>
          </w:p>
          <w:p w14:paraId="20DD2C9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When flow is IPv4</w:t>
            </w:r>
          </w:p>
          <w:p w14:paraId="60034403" w14:textId="77777777" w:rsidR="001F715E" w:rsidRPr="00EF41CC" w:rsidRDefault="00A013E5" w:rsidP="00FD4115">
            <w:pPr>
              <w:tabs>
                <w:tab w:val="center" w:pos="4320"/>
                <w:tab w:val="right" w:pos="8640"/>
              </w:tabs>
              <w:spacing w:line="264" w:lineRule="auto"/>
              <w:rPr>
                <w:sz w:val="20"/>
                <w:szCs w:val="20"/>
              </w:rPr>
            </w:pPr>
            <w:r w:rsidRPr="00EF41CC">
              <w:rPr>
                <w:sz w:val="20"/>
                <w:szCs w:val="20"/>
              </w:rPr>
              <w:t xml:space="preserve">  Width: 0 or </w:t>
            </w:r>
            <w:r w:rsidR="001F715E" w:rsidRPr="00EF41CC">
              <w:rPr>
                <w:sz w:val="20"/>
                <w:szCs w:val="20"/>
              </w:rPr>
              <w:t>32</w:t>
            </w:r>
          </w:p>
        </w:tc>
        <w:tc>
          <w:tcPr>
            <w:tcW w:w="1526" w:type="dxa"/>
            <w:shd w:val="clear" w:color="auto" w:fill="F2F2F2"/>
          </w:tcPr>
          <w:p w14:paraId="78550DAA"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IPv6 address</w:t>
            </w:r>
          </w:p>
        </w:tc>
        <w:tc>
          <w:tcPr>
            <w:tcW w:w="1258" w:type="dxa"/>
            <w:shd w:val="clear" w:color="auto" w:fill="F2F2F2"/>
          </w:tcPr>
          <w:p w14:paraId="71FA2625"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F2F2F2"/>
          </w:tcPr>
          <w:p w14:paraId="24964F28"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356772C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IPv6 full hexadecimal notation of the source address of the first packet seen in the flow. </w:t>
            </w:r>
            <w:r w:rsidR="00894207">
              <w:rPr>
                <w:sz w:val="20"/>
                <w:szCs w:val="20"/>
              </w:rPr>
              <w:t xml:space="preserve"> </w:t>
            </w:r>
            <w:r w:rsidRPr="00864DC2">
              <w:rPr>
                <w:sz w:val="20"/>
                <w:szCs w:val="20"/>
              </w:rPr>
              <w:t>The range of values follows the IPv6 convention.</w:t>
            </w:r>
          </w:p>
        </w:tc>
      </w:tr>
      <w:tr w:rsidR="002D5B0B" w:rsidRPr="00864DC2" w14:paraId="3D393E31" w14:textId="77777777" w:rsidTr="00174D37">
        <w:trPr>
          <w:cantSplit/>
          <w:jc w:val="center"/>
        </w:trPr>
        <w:tc>
          <w:tcPr>
            <w:tcW w:w="534" w:type="dxa"/>
            <w:shd w:val="clear" w:color="auto" w:fill="auto"/>
          </w:tcPr>
          <w:p w14:paraId="42AF7154" w14:textId="77777777" w:rsidR="001F715E" w:rsidRPr="00504DCA" w:rsidRDefault="001F715E" w:rsidP="00C31E40">
            <w:pPr>
              <w:numPr>
                <w:ilvl w:val="0"/>
                <w:numId w:val="1"/>
              </w:numPr>
              <w:ind w:left="0" w:firstLine="0"/>
              <w:jc w:val="both"/>
              <w:rPr>
                <w:sz w:val="20"/>
                <w:szCs w:val="20"/>
              </w:rPr>
            </w:pPr>
          </w:p>
        </w:tc>
        <w:bookmarkEnd w:id="63"/>
        <w:tc>
          <w:tcPr>
            <w:tcW w:w="2555" w:type="dxa"/>
            <w:gridSpan w:val="2"/>
            <w:shd w:val="clear" w:color="auto" w:fill="auto"/>
          </w:tcPr>
          <w:p w14:paraId="5F9B69F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FSDADDR_V6</w:t>
            </w:r>
          </w:p>
          <w:p w14:paraId="683C5F39" w14:textId="77777777" w:rsidR="0024291B" w:rsidRPr="00EF41CC" w:rsidRDefault="0024291B"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6F1E06A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6DF1A1D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w:t>
            </w:r>
            <w:r w:rsidR="0093244D" w:rsidRPr="00EF41CC">
              <w:rPr>
                <w:sz w:val="20"/>
                <w:szCs w:val="20"/>
              </w:rPr>
              <w:t xml:space="preserve">Section </w:t>
            </w:r>
            <w:hyperlink w:anchor="_Hexadecimal_Notation" w:history="1">
              <w:r w:rsidRPr="00EF41CC">
                <w:rPr>
                  <w:rStyle w:val="Hyperlink"/>
                  <w:sz w:val="20"/>
                  <w:szCs w:val="20"/>
                </w:rPr>
                <w:t>1.2.2</w:t>
              </w:r>
            </w:hyperlink>
          </w:p>
          <w:p w14:paraId="69DB5E7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w:t>
            </w:r>
            <w:r w:rsidR="0093244D" w:rsidRPr="00EF41CC">
              <w:rPr>
                <w:sz w:val="20"/>
                <w:szCs w:val="20"/>
              </w:rPr>
              <w:t xml:space="preserve">Section </w:t>
            </w:r>
            <w:hyperlink w:anchor="_Hexadecimal_Notation" w:history="1">
              <w:r w:rsidRPr="00EF41CC">
                <w:rPr>
                  <w:rStyle w:val="Hyperlink"/>
                  <w:sz w:val="20"/>
                  <w:szCs w:val="20"/>
                </w:rPr>
                <w:t>1.2.2</w:t>
              </w:r>
            </w:hyperlink>
          </w:p>
          <w:p w14:paraId="1FC5056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When flow is IPv4</w:t>
            </w:r>
          </w:p>
          <w:p w14:paraId="646E17E3" w14:textId="77777777" w:rsidR="001F715E" w:rsidRPr="00EF41CC" w:rsidRDefault="00A013E5" w:rsidP="00FD4115">
            <w:pPr>
              <w:tabs>
                <w:tab w:val="center" w:pos="4320"/>
                <w:tab w:val="right" w:pos="8640"/>
              </w:tabs>
              <w:spacing w:line="264" w:lineRule="auto"/>
              <w:rPr>
                <w:sz w:val="20"/>
                <w:szCs w:val="20"/>
              </w:rPr>
            </w:pPr>
            <w:r w:rsidRPr="00EF41CC">
              <w:rPr>
                <w:sz w:val="20"/>
                <w:szCs w:val="20"/>
              </w:rPr>
              <w:t xml:space="preserve">  Width: 0 or </w:t>
            </w:r>
            <w:r w:rsidR="001F715E" w:rsidRPr="00EF41CC">
              <w:rPr>
                <w:sz w:val="20"/>
                <w:szCs w:val="20"/>
              </w:rPr>
              <w:t>32</w:t>
            </w:r>
          </w:p>
        </w:tc>
        <w:tc>
          <w:tcPr>
            <w:tcW w:w="1526" w:type="dxa"/>
            <w:shd w:val="clear" w:color="auto" w:fill="auto"/>
          </w:tcPr>
          <w:p w14:paraId="6E9751E1"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First Seen Destination IPv6 address </w:t>
            </w:r>
          </w:p>
        </w:tc>
        <w:tc>
          <w:tcPr>
            <w:tcW w:w="1258" w:type="dxa"/>
            <w:shd w:val="clear" w:color="auto" w:fill="auto"/>
          </w:tcPr>
          <w:p w14:paraId="3E2D0C97"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auto"/>
          </w:tcPr>
          <w:p w14:paraId="6148CD67"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40FCCC5F"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IPv6 full hexadecimal notation of the destination address of the first packet seen in the flow. </w:t>
            </w:r>
            <w:r w:rsidR="0093244D">
              <w:rPr>
                <w:sz w:val="20"/>
                <w:szCs w:val="20"/>
              </w:rPr>
              <w:t xml:space="preserve"> </w:t>
            </w:r>
            <w:r w:rsidRPr="00864DC2">
              <w:rPr>
                <w:sz w:val="20"/>
                <w:szCs w:val="20"/>
              </w:rPr>
              <w:t>The range of values follows the IPv6 convention.</w:t>
            </w:r>
          </w:p>
        </w:tc>
      </w:tr>
      <w:tr w:rsidR="002D5B0B" w:rsidRPr="00864DC2" w14:paraId="2138222A" w14:textId="77777777" w:rsidTr="00174D37">
        <w:trPr>
          <w:cantSplit/>
          <w:jc w:val="center"/>
        </w:trPr>
        <w:tc>
          <w:tcPr>
            <w:tcW w:w="534" w:type="dxa"/>
            <w:shd w:val="clear" w:color="auto" w:fill="F2F2F2"/>
          </w:tcPr>
          <w:p w14:paraId="5813A3EF"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0484E24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SRC_PAYLOAD</w:t>
            </w:r>
          </w:p>
          <w:p w14:paraId="78E90764"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1ECD8C7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E92F59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76E58B4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5F1E388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A013E5" w:rsidRPr="00EF41CC">
              <w:rPr>
                <w:sz w:val="20"/>
                <w:szCs w:val="20"/>
              </w:rPr>
              <w:t>When no data</w:t>
            </w:r>
          </w:p>
          <w:p w14:paraId="256B835D"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F2F2F2"/>
          </w:tcPr>
          <w:p w14:paraId="289B44FA"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payload bytes</w:t>
            </w:r>
          </w:p>
        </w:tc>
        <w:tc>
          <w:tcPr>
            <w:tcW w:w="1258" w:type="dxa"/>
            <w:shd w:val="clear" w:color="auto" w:fill="F2F2F2"/>
          </w:tcPr>
          <w:p w14:paraId="67B1FB84"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320AE8D8"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679383E7" w14:textId="77777777" w:rsidR="001F715E" w:rsidRPr="00864DC2" w:rsidRDefault="008C6E08" w:rsidP="00FD4115">
            <w:pPr>
              <w:tabs>
                <w:tab w:val="center" w:pos="4320"/>
                <w:tab w:val="right" w:pos="8640"/>
              </w:tabs>
              <w:spacing w:line="264" w:lineRule="auto"/>
              <w:rPr>
                <w:sz w:val="20"/>
                <w:szCs w:val="20"/>
              </w:rPr>
            </w:pPr>
            <w:proofErr w:type="gramStart"/>
            <w:r w:rsidRPr="00864DC2">
              <w:rPr>
                <w:sz w:val="20"/>
                <w:szCs w:val="20"/>
              </w:rPr>
              <w:t xml:space="preserve">The sum of the </w:t>
            </w:r>
            <w:r w:rsidR="00597004">
              <w:rPr>
                <w:sz w:val="20"/>
                <w:szCs w:val="20"/>
              </w:rPr>
              <w:t xml:space="preserve">payload </w:t>
            </w:r>
            <w:r w:rsidRPr="00864DC2">
              <w:rPr>
                <w:sz w:val="20"/>
                <w:szCs w:val="20"/>
              </w:rPr>
              <w:t>bytes</w:t>
            </w:r>
            <w:r w:rsidR="00597004">
              <w:rPr>
                <w:sz w:val="20"/>
                <w:szCs w:val="20"/>
              </w:rPr>
              <w:t xml:space="preserve"> from packets </w:t>
            </w:r>
            <w:r w:rsidR="00597004" w:rsidRPr="00864DC2">
              <w:rPr>
                <w:sz w:val="20"/>
                <w:szCs w:val="20"/>
              </w:rPr>
              <w:t xml:space="preserve">with an address equal to the first seen </w:t>
            </w:r>
            <w:r w:rsidR="001F73D3">
              <w:rPr>
                <w:sz w:val="20"/>
                <w:szCs w:val="20"/>
              </w:rPr>
              <w:t>source</w:t>
            </w:r>
            <w:r w:rsidR="00597004" w:rsidRPr="00864DC2">
              <w:rPr>
                <w:sz w:val="20"/>
                <w:szCs w:val="20"/>
              </w:rPr>
              <w:t xml:space="preserve"> address of this flow.</w:t>
            </w:r>
            <w:proofErr w:type="gramEnd"/>
            <w:r w:rsidR="00597004">
              <w:rPr>
                <w:sz w:val="20"/>
                <w:szCs w:val="20"/>
              </w:rPr>
              <w:t xml:space="preserve"> </w:t>
            </w:r>
            <w:r w:rsidR="008E664B">
              <w:rPr>
                <w:sz w:val="20"/>
                <w:szCs w:val="20"/>
              </w:rPr>
              <w:t xml:space="preserve"> </w:t>
            </w:r>
            <w:r w:rsidR="00A57AD7">
              <w:rPr>
                <w:sz w:val="20"/>
                <w:szCs w:val="20"/>
              </w:rPr>
              <w:t xml:space="preserve">The payload size is the number of bytes in the packet not including the IP header length or the protocol header length for </w:t>
            </w:r>
            <w:r w:rsidR="00D04D14">
              <w:rPr>
                <w:sz w:val="20"/>
                <w:szCs w:val="20"/>
              </w:rPr>
              <w:t>TCP, UDP, or ICMP</w:t>
            </w:r>
            <w:r w:rsidR="00A57AD7">
              <w:rPr>
                <w:sz w:val="20"/>
                <w:szCs w:val="20"/>
              </w:rPr>
              <w:t xml:space="preserve"> packets.</w:t>
            </w:r>
            <w:r w:rsidR="008E664B">
              <w:rPr>
                <w:sz w:val="20"/>
                <w:szCs w:val="20"/>
              </w:rPr>
              <w:t xml:space="preserve">  </w:t>
            </w:r>
            <w:r w:rsidR="00A57AD7">
              <w:rPr>
                <w:sz w:val="20"/>
                <w:szCs w:val="20"/>
              </w:rPr>
              <w:t>All other protocol headers are included in the payload size.</w:t>
            </w:r>
          </w:p>
        </w:tc>
      </w:tr>
      <w:tr w:rsidR="002D5B0B" w:rsidRPr="00864DC2" w14:paraId="1AA56C01" w14:textId="77777777" w:rsidTr="00174D37">
        <w:trPr>
          <w:cantSplit/>
          <w:jc w:val="center"/>
        </w:trPr>
        <w:tc>
          <w:tcPr>
            <w:tcW w:w="534" w:type="dxa"/>
            <w:shd w:val="clear" w:color="auto" w:fill="auto"/>
          </w:tcPr>
          <w:p w14:paraId="018378A8"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2BB87EE1" w14:textId="77777777" w:rsidR="001F715E" w:rsidRPr="00EF41CC" w:rsidRDefault="001F715E" w:rsidP="00FD4115">
            <w:pPr>
              <w:tabs>
                <w:tab w:val="center" w:pos="4320"/>
                <w:tab w:val="right" w:pos="8640"/>
              </w:tabs>
              <w:spacing w:line="264" w:lineRule="auto"/>
              <w:rPr>
                <w:sz w:val="20"/>
                <w:szCs w:val="20"/>
                <w:lang w:val="fr-FR"/>
              </w:rPr>
            </w:pPr>
            <w:r w:rsidRPr="00EF41CC">
              <w:rPr>
                <w:sz w:val="20"/>
                <w:szCs w:val="20"/>
                <w:lang w:val="fr-FR"/>
              </w:rPr>
              <w:t>DST_PAYLOAD</w:t>
            </w:r>
          </w:p>
          <w:p w14:paraId="5FE839E8"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6B02592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5423037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5E498F7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4712169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A013E5" w:rsidRPr="00EF41CC">
              <w:rPr>
                <w:sz w:val="20"/>
                <w:szCs w:val="20"/>
              </w:rPr>
              <w:t>When no data</w:t>
            </w:r>
          </w:p>
          <w:p w14:paraId="1BF9351D" w14:textId="77777777" w:rsidR="001F715E" w:rsidRPr="00EF41CC" w:rsidRDefault="001F715E" w:rsidP="00FD4115">
            <w:pPr>
              <w:tabs>
                <w:tab w:val="center" w:pos="4320"/>
                <w:tab w:val="right" w:pos="8640"/>
              </w:tabs>
              <w:spacing w:line="264" w:lineRule="auto"/>
              <w:rPr>
                <w:sz w:val="20"/>
                <w:szCs w:val="20"/>
                <w:lang w:val="fr-FR"/>
              </w:rPr>
            </w:pPr>
            <w:r w:rsidRPr="00EF41CC">
              <w:rPr>
                <w:sz w:val="20"/>
                <w:szCs w:val="20"/>
              </w:rPr>
              <w:t xml:space="preserve">  Width: 0-20</w:t>
            </w:r>
          </w:p>
        </w:tc>
        <w:tc>
          <w:tcPr>
            <w:tcW w:w="1526" w:type="dxa"/>
            <w:shd w:val="clear" w:color="auto" w:fill="auto"/>
          </w:tcPr>
          <w:p w14:paraId="42774AFD"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payload bytes</w:t>
            </w:r>
          </w:p>
        </w:tc>
        <w:tc>
          <w:tcPr>
            <w:tcW w:w="1258" w:type="dxa"/>
            <w:shd w:val="clear" w:color="auto" w:fill="auto"/>
          </w:tcPr>
          <w:p w14:paraId="7584A140"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7C2B102E"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1B189F56" w14:textId="77777777" w:rsidR="001F715E" w:rsidRPr="00864DC2" w:rsidRDefault="001F73D3" w:rsidP="00FD4115">
            <w:pPr>
              <w:tabs>
                <w:tab w:val="center" w:pos="4320"/>
                <w:tab w:val="right" w:pos="8640"/>
              </w:tabs>
              <w:spacing w:line="264" w:lineRule="auto"/>
              <w:rPr>
                <w:sz w:val="20"/>
                <w:szCs w:val="20"/>
              </w:rPr>
            </w:pPr>
            <w:proofErr w:type="gramStart"/>
            <w:r w:rsidRPr="00864DC2">
              <w:rPr>
                <w:sz w:val="20"/>
                <w:szCs w:val="20"/>
              </w:rPr>
              <w:t xml:space="preserve">The sum of the </w:t>
            </w:r>
            <w:r>
              <w:rPr>
                <w:sz w:val="20"/>
                <w:szCs w:val="20"/>
              </w:rPr>
              <w:t xml:space="preserve">payload </w:t>
            </w:r>
            <w:r w:rsidRPr="00864DC2">
              <w:rPr>
                <w:sz w:val="20"/>
                <w:szCs w:val="20"/>
              </w:rPr>
              <w:t>bytes</w:t>
            </w:r>
            <w:r>
              <w:rPr>
                <w:sz w:val="20"/>
                <w:szCs w:val="20"/>
              </w:rPr>
              <w:t xml:space="preserve"> from packets </w:t>
            </w:r>
            <w:r w:rsidRPr="00864DC2">
              <w:rPr>
                <w:sz w:val="20"/>
                <w:szCs w:val="20"/>
              </w:rPr>
              <w:t>with an address equal to the first seen destination address of this flow.</w:t>
            </w:r>
            <w:proofErr w:type="gramEnd"/>
            <w:r>
              <w:rPr>
                <w:sz w:val="20"/>
                <w:szCs w:val="20"/>
              </w:rPr>
              <w:t xml:space="preserve"> </w:t>
            </w:r>
            <w:r w:rsidR="008E664B">
              <w:rPr>
                <w:sz w:val="20"/>
                <w:szCs w:val="20"/>
              </w:rPr>
              <w:t xml:space="preserve"> </w:t>
            </w:r>
            <w:r w:rsidR="001D6B77">
              <w:rPr>
                <w:sz w:val="20"/>
                <w:szCs w:val="20"/>
              </w:rPr>
              <w:t xml:space="preserve">The payload size is the number of bytes in the packet not including the IP header length or the protocol header length for TCP, UDP, or ICMP packets. </w:t>
            </w:r>
            <w:r w:rsidR="008E664B">
              <w:rPr>
                <w:sz w:val="20"/>
                <w:szCs w:val="20"/>
              </w:rPr>
              <w:t xml:space="preserve"> </w:t>
            </w:r>
            <w:r w:rsidR="001D6B77">
              <w:rPr>
                <w:sz w:val="20"/>
                <w:szCs w:val="20"/>
              </w:rPr>
              <w:t>All other protocol headers are included in the payload size.</w:t>
            </w:r>
          </w:p>
        </w:tc>
      </w:tr>
      <w:tr w:rsidR="002D5B0B" w:rsidRPr="00864DC2" w14:paraId="065A1737" w14:textId="77777777" w:rsidTr="00174D37">
        <w:trPr>
          <w:cantSplit/>
          <w:jc w:val="center"/>
        </w:trPr>
        <w:tc>
          <w:tcPr>
            <w:tcW w:w="534" w:type="dxa"/>
            <w:shd w:val="clear" w:color="auto" w:fill="F2F2F2"/>
          </w:tcPr>
          <w:p w14:paraId="572D19F6"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7849C3A9" w14:textId="77777777" w:rsidR="001F715E" w:rsidRPr="00EF41CC" w:rsidRDefault="001F715E" w:rsidP="00FD4115">
            <w:pPr>
              <w:tabs>
                <w:tab w:val="center" w:pos="4320"/>
                <w:tab w:val="right" w:pos="8640"/>
              </w:tabs>
              <w:spacing w:line="264" w:lineRule="auto"/>
              <w:rPr>
                <w:sz w:val="20"/>
                <w:szCs w:val="20"/>
                <w:lang w:val="fr-FR"/>
              </w:rPr>
            </w:pPr>
            <w:r w:rsidRPr="00EF41CC">
              <w:rPr>
                <w:sz w:val="20"/>
                <w:szCs w:val="20"/>
                <w:lang w:val="fr-FR"/>
              </w:rPr>
              <w:t>SRC_BYTES</w:t>
            </w:r>
          </w:p>
          <w:p w14:paraId="40E42DAB"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0CB8DBF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2ADAE98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2B3D70E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6F2122B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653E77D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F2F2F2"/>
          </w:tcPr>
          <w:p w14:paraId="28874799"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total bytes</w:t>
            </w:r>
          </w:p>
        </w:tc>
        <w:tc>
          <w:tcPr>
            <w:tcW w:w="1258" w:type="dxa"/>
            <w:shd w:val="clear" w:color="auto" w:fill="F2F2F2"/>
          </w:tcPr>
          <w:p w14:paraId="68D274AC"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6CD2DE3F"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70A50913"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The sum of the bytes reported by the IP header </w:t>
            </w:r>
            <w:r w:rsidRPr="00864DC2">
              <w:rPr>
                <w:b/>
                <w:bCs/>
                <w:sz w:val="20"/>
                <w:szCs w:val="20"/>
              </w:rPr>
              <w:t>plus</w:t>
            </w:r>
            <w:r w:rsidRPr="00864DC2">
              <w:rPr>
                <w:sz w:val="20"/>
                <w:szCs w:val="20"/>
              </w:rPr>
              <w:t xml:space="preserve"> the number of bytes that comprise the Ethernet header from packets with an address equal to the first seen source address of this flow.</w:t>
            </w:r>
          </w:p>
        </w:tc>
      </w:tr>
      <w:tr w:rsidR="002D5B0B" w:rsidRPr="00864DC2" w14:paraId="5BBBA231" w14:textId="77777777" w:rsidTr="00174D37">
        <w:trPr>
          <w:cantSplit/>
          <w:jc w:val="center"/>
        </w:trPr>
        <w:tc>
          <w:tcPr>
            <w:tcW w:w="534" w:type="dxa"/>
            <w:shd w:val="clear" w:color="auto" w:fill="auto"/>
          </w:tcPr>
          <w:p w14:paraId="49394F74"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36A9F101" w14:textId="77777777" w:rsidR="001F715E" w:rsidRPr="00EF41CC" w:rsidRDefault="001F715E" w:rsidP="00FD4115">
            <w:pPr>
              <w:tabs>
                <w:tab w:val="center" w:pos="4320"/>
                <w:tab w:val="right" w:pos="8640"/>
              </w:tabs>
              <w:spacing w:line="264" w:lineRule="auto"/>
              <w:rPr>
                <w:sz w:val="20"/>
                <w:szCs w:val="20"/>
                <w:lang w:val="fr-FR"/>
              </w:rPr>
            </w:pPr>
            <w:r w:rsidRPr="00EF41CC">
              <w:rPr>
                <w:sz w:val="20"/>
                <w:szCs w:val="20"/>
                <w:lang w:val="fr-FR"/>
              </w:rPr>
              <w:t>DST_BYTES</w:t>
            </w:r>
          </w:p>
          <w:p w14:paraId="308F815D"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0C62AA0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02073F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380E1D9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109195D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3C2E92E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auto"/>
          </w:tcPr>
          <w:p w14:paraId="61C779E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total bytes</w:t>
            </w:r>
          </w:p>
        </w:tc>
        <w:tc>
          <w:tcPr>
            <w:tcW w:w="1258" w:type="dxa"/>
            <w:shd w:val="clear" w:color="auto" w:fill="auto"/>
          </w:tcPr>
          <w:p w14:paraId="3C9D14D2"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71349E11"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0AA0F3F5"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The sum of the bytes reported by the IP header </w:t>
            </w:r>
            <w:r w:rsidRPr="00864DC2">
              <w:rPr>
                <w:b/>
                <w:bCs/>
                <w:sz w:val="20"/>
                <w:szCs w:val="20"/>
              </w:rPr>
              <w:t>plus</w:t>
            </w:r>
            <w:r w:rsidRPr="00864DC2">
              <w:rPr>
                <w:sz w:val="20"/>
                <w:szCs w:val="20"/>
              </w:rPr>
              <w:t xml:space="preserve"> the number of bytes that comprise the Ethernet header from packets with an address equal to the first seen destination address of this flow.</w:t>
            </w:r>
          </w:p>
        </w:tc>
      </w:tr>
      <w:tr w:rsidR="002D5B0B" w:rsidRPr="00864DC2" w14:paraId="1C444224" w14:textId="77777777" w:rsidTr="00174D37">
        <w:trPr>
          <w:cantSplit/>
          <w:jc w:val="center"/>
        </w:trPr>
        <w:tc>
          <w:tcPr>
            <w:tcW w:w="534" w:type="dxa"/>
            <w:shd w:val="clear" w:color="auto" w:fill="F2F2F2"/>
          </w:tcPr>
          <w:p w14:paraId="484A27BD"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5FE353C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SRC_PACKETS</w:t>
            </w:r>
          </w:p>
          <w:p w14:paraId="2F10E1A4"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35AD11D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B9246F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45B92DBF"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6C1CE52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2B910C0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F2F2F2"/>
          </w:tcPr>
          <w:p w14:paraId="768714D3"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packet count</w:t>
            </w:r>
          </w:p>
        </w:tc>
        <w:tc>
          <w:tcPr>
            <w:tcW w:w="1258" w:type="dxa"/>
            <w:shd w:val="clear" w:color="auto" w:fill="F2F2F2"/>
          </w:tcPr>
          <w:p w14:paraId="3736C9E8"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4BEC8872"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4C3B5BF9"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Number of packets with an address equal to the first seen source address of this flow.</w:t>
            </w:r>
            <w:proofErr w:type="gramEnd"/>
          </w:p>
        </w:tc>
      </w:tr>
      <w:tr w:rsidR="002D5B0B" w:rsidRPr="00864DC2" w14:paraId="60DB5922" w14:textId="77777777" w:rsidTr="00174D37">
        <w:trPr>
          <w:cantSplit/>
          <w:jc w:val="center"/>
        </w:trPr>
        <w:tc>
          <w:tcPr>
            <w:tcW w:w="534" w:type="dxa"/>
            <w:shd w:val="clear" w:color="auto" w:fill="auto"/>
          </w:tcPr>
          <w:p w14:paraId="01AA1B06"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75DB74A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DST_PACKETS</w:t>
            </w:r>
          </w:p>
          <w:p w14:paraId="7F16B202"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24B7FAD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11E537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437585ED"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0E9FB2B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1F96B86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auto"/>
          </w:tcPr>
          <w:p w14:paraId="742CC5D7"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packet count</w:t>
            </w:r>
          </w:p>
        </w:tc>
        <w:tc>
          <w:tcPr>
            <w:tcW w:w="1258" w:type="dxa"/>
            <w:shd w:val="clear" w:color="auto" w:fill="auto"/>
          </w:tcPr>
          <w:p w14:paraId="74AED06C"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717EC13B"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26C7FA55"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Number of packets with an address equal to the first seen destination address of this flow.</w:t>
            </w:r>
          </w:p>
        </w:tc>
      </w:tr>
      <w:tr w:rsidR="002D5B0B" w:rsidRPr="00864DC2" w14:paraId="76EFEE26" w14:textId="77777777" w:rsidTr="00174D37">
        <w:trPr>
          <w:cantSplit/>
          <w:jc w:val="center"/>
        </w:trPr>
        <w:tc>
          <w:tcPr>
            <w:tcW w:w="534" w:type="dxa"/>
            <w:shd w:val="clear" w:color="auto" w:fill="F2F2F2"/>
          </w:tcPr>
          <w:p w14:paraId="59F7476A"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7E7B941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SRC_IP_OPTS</w:t>
            </w:r>
          </w:p>
          <w:p w14:paraId="65ECDD04"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4AE7D82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3B5CAACF"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6D11A21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58840C7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5CE02A31"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F2F2F2"/>
          </w:tcPr>
          <w:p w14:paraId="1EBF93A3"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IP layer option packet count</w:t>
            </w:r>
          </w:p>
        </w:tc>
        <w:tc>
          <w:tcPr>
            <w:tcW w:w="1258" w:type="dxa"/>
            <w:shd w:val="clear" w:color="auto" w:fill="F2F2F2"/>
          </w:tcPr>
          <w:p w14:paraId="368F9507" w14:textId="77777777" w:rsidR="001F715E" w:rsidRPr="00864DC2" w:rsidRDefault="001F715E" w:rsidP="00FD4115">
            <w:pPr>
              <w:tabs>
                <w:tab w:val="center" w:pos="4320"/>
                <w:tab w:val="right" w:pos="8640"/>
              </w:tabs>
              <w:spacing w:line="264" w:lineRule="auto"/>
              <w:rPr>
                <w:sz w:val="20"/>
                <w:szCs w:val="20"/>
                <w:highlight w:val="yellow"/>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3D550BF4"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F2F2F2"/>
          </w:tcPr>
          <w:p w14:paraId="02B86463"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Number of packets that have IP layer options included in the packet with an address equal to the first seen source address of this flow.</w:t>
            </w:r>
          </w:p>
        </w:tc>
      </w:tr>
      <w:tr w:rsidR="002D5B0B" w:rsidRPr="00864DC2" w14:paraId="79280EF6" w14:textId="77777777" w:rsidTr="00174D37">
        <w:trPr>
          <w:cantSplit/>
          <w:jc w:val="center"/>
        </w:trPr>
        <w:tc>
          <w:tcPr>
            <w:tcW w:w="534" w:type="dxa"/>
            <w:shd w:val="clear" w:color="auto" w:fill="auto"/>
          </w:tcPr>
          <w:p w14:paraId="6D900CE2"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4A4B2C3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DST_IP_OPTS</w:t>
            </w:r>
          </w:p>
          <w:p w14:paraId="40EC2C65"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3F70068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7B7D2E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7222713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2E5DEC2D"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w:t>
            </w:r>
            <w:r w:rsidR="00BA422F" w:rsidRPr="00EF41CC">
              <w:rPr>
                <w:sz w:val="20"/>
                <w:szCs w:val="20"/>
              </w:rPr>
              <w:t>When no data</w:t>
            </w:r>
          </w:p>
          <w:p w14:paraId="643A3FC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auto"/>
          </w:tcPr>
          <w:p w14:paraId="29AEAA4A"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IP layer option packet count</w:t>
            </w:r>
          </w:p>
        </w:tc>
        <w:tc>
          <w:tcPr>
            <w:tcW w:w="1258" w:type="dxa"/>
            <w:shd w:val="clear" w:color="auto" w:fill="auto"/>
          </w:tcPr>
          <w:p w14:paraId="2CC7944D"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7F912962" w14:textId="77777777" w:rsidR="001F715E" w:rsidRPr="0048305B" w:rsidRDefault="001F715E" w:rsidP="0048305B">
            <w:pPr>
              <w:pStyle w:val="ComputerCode"/>
              <w:rPr>
                <w:rFonts w:cs="Courier New"/>
              </w:rPr>
            </w:pPr>
            <w:r w:rsidRPr="0048305B">
              <w:rPr>
                <w:rFonts w:cs="Courier New"/>
              </w:rPr>
              <w:t>3</w:t>
            </w:r>
          </w:p>
        </w:tc>
        <w:tc>
          <w:tcPr>
            <w:tcW w:w="2956" w:type="dxa"/>
            <w:shd w:val="clear" w:color="auto" w:fill="auto"/>
          </w:tcPr>
          <w:p w14:paraId="7EED8584"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Number of packets that have IP layer options included in the packet with an address equal to the first seen destination address of this flow.</w:t>
            </w:r>
          </w:p>
        </w:tc>
      </w:tr>
      <w:tr w:rsidR="002D5B0B" w:rsidRPr="00864DC2" w14:paraId="01123AB3" w14:textId="77777777" w:rsidTr="00174D37">
        <w:trPr>
          <w:cantSplit/>
          <w:jc w:val="center"/>
        </w:trPr>
        <w:tc>
          <w:tcPr>
            <w:tcW w:w="534" w:type="dxa"/>
            <w:shd w:val="clear" w:color="auto" w:fill="F2F2F2"/>
          </w:tcPr>
          <w:p w14:paraId="10D2F6DF"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08557419"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SPORT</w:t>
            </w:r>
          </w:p>
          <w:p w14:paraId="5153A791"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1150404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EBE3B5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72F7026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65535</w:t>
            </w:r>
          </w:p>
          <w:p w14:paraId="0924BB3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612EAF4D"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0-5</w:t>
            </w:r>
          </w:p>
        </w:tc>
        <w:tc>
          <w:tcPr>
            <w:tcW w:w="1526" w:type="dxa"/>
            <w:shd w:val="clear" w:color="auto" w:fill="F2F2F2"/>
          </w:tcPr>
          <w:p w14:paraId="57080F03" w14:textId="77777777" w:rsidR="001F715E" w:rsidRPr="00864DC2" w:rsidRDefault="001F715E" w:rsidP="00FD4115">
            <w:pPr>
              <w:tabs>
                <w:tab w:val="center" w:pos="4320"/>
                <w:tab w:val="right" w:pos="8640"/>
              </w:tabs>
              <w:spacing w:line="264" w:lineRule="auto"/>
              <w:rPr>
                <w:sz w:val="20"/>
                <w:szCs w:val="20"/>
                <w:lang w:val="fr-FR"/>
              </w:rPr>
            </w:pPr>
            <w:r w:rsidRPr="00864DC2">
              <w:rPr>
                <w:sz w:val="20"/>
                <w:szCs w:val="20"/>
              </w:rPr>
              <w:t xml:space="preserve">First Seen </w:t>
            </w:r>
            <w:r w:rsidRPr="00864DC2">
              <w:rPr>
                <w:sz w:val="20"/>
                <w:szCs w:val="20"/>
                <w:lang w:val="fr-FR"/>
              </w:rPr>
              <w:t>Source port</w:t>
            </w:r>
          </w:p>
        </w:tc>
        <w:tc>
          <w:tcPr>
            <w:tcW w:w="1258" w:type="dxa"/>
            <w:shd w:val="clear" w:color="auto" w:fill="F2F2F2"/>
          </w:tcPr>
          <w:p w14:paraId="6B34D176" w14:textId="77777777" w:rsidR="001F715E" w:rsidRPr="00864DC2" w:rsidRDefault="001F715E" w:rsidP="00FD4115">
            <w:pPr>
              <w:tabs>
                <w:tab w:val="center" w:pos="4320"/>
                <w:tab w:val="right" w:pos="8640"/>
              </w:tabs>
              <w:spacing w:line="264" w:lineRule="auto"/>
              <w:rPr>
                <w:sz w:val="20"/>
                <w:szCs w:val="20"/>
                <w:lang w:val="fr-FR"/>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645480DE"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F2F2F2"/>
          </w:tcPr>
          <w:p w14:paraId="18E0BF29"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Source ports respectively for UDP and TCP packets. </w:t>
            </w:r>
            <w:r w:rsidR="005B1292">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5B1292">
              <w:rPr>
                <w:sz w:val="20"/>
                <w:szCs w:val="20"/>
              </w:rPr>
              <w:t xml:space="preserve"> </w:t>
            </w:r>
            <w:r w:rsidRPr="00864DC2">
              <w:rPr>
                <w:sz w:val="20"/>
                <w:szCs w:val="20"/>
              </w:rPr>
              <w:t>the fl</w:t>
            </w:r>
            <w:r w:rsidR="004570A1">
              <w:rPr>
                <w:sz w:val="20"/>
                <w:szCs w:val="20"/>
              </w:rPr>
              <w:t>ow is composed of layer</w:t>
            </w:r>
            <w:r w:rsidRPr="00864DC2">
              <w:rPr>
                <w:sz w:val="20"/>
                <w:szCs w:val="20"/>
              </w:rPr>
              <w:t xml:space="preserve"> 3 packets; or layer 4 packets exist</w:t>
            </w:r>
            <w:r w:rsidR="005B1292">
              <w:rPr>
                <w:sz w:val="20"/>
                <w:szCs w:val="20"/>
              </w:rPr>
              <w:t>,</w:t>
            </w:r>
            <w:r w:rsidRPr="00864DC2">
              <w:rPr>
                <w:sz w:val="20"/>
                <w:szCs w:val="20"/>
              </w:rPr>
              <w:t xml:space="preserve"> but IP layer protocol is not TCP or UDP.</w:t>
            </w:r>
          </w:p>
        </w:tc>
      </w:tr>
      <w:tr w:rsidR="002D5B0B" w:rsidRPr="00864DC2" w14:paraId="4D3FC218" w14:textId="77777777" w:rsidTr="00174D37">
        <w:trPr>
          <w:cantSplit/>
          <w:jc w:val="center"/>
        </w:trPr>
        <w:tc>
          <w:tcPr>
            <w:tcW w:w="534" w:type="dxa"/>
            <w:shd w:val="clear" w:color="auto" w:fill="auto"/>
          </w:tcPr>
          <w:p w14:paraId="33629E59"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6961947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DPORT</w:t>
            </w:r>
          </w:p>
          <w:p w14:paraId="5F88D621"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1F8BAA2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C0A43F3"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40DD8F3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65535</w:t>
            </w:r>
          </w:p>
          <w:p w14:paraId="0ECB9423"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32FEB8D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0-5</w:t>
            </w:r>
          </w:p>
        </w:tc>
        <w:tc>
          <w:tcPr>
            <w:tcW w:w="1526" w:type="dxa"/>
            <w:shd w:val="clear" w:color="auto" w:fill="auto"/>
          </w:tcPr>
          <w:p w14:paraId="7104E2F2"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First Seen </w:t>
            </w:r>
            <w:r w:rsidRPr="00864DC2">
              <w:rPr>
                <w:sz w:val="20"/>
                <w:szCs w:val="20"/>
                <w:lang w:val="fr-FR"/>
              </w:rPr>
              <w:t>Destination port</w:t>
            </w:r>
          </w:p>
        </w:tc>
        <w:tc>
          <w:tcPr>
            <w:tcW w:w="1258" w:type="dxa"/>
            <w:shd w:val="clear" w:color="auto" w:fill="auto"/>
          </w:tcPr>
          <w:p w14:paraId="63834085"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3D4F09A8"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auto"/>
          </w:tcPr>
          <w:p w14:paraId="1C32359E"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Destination ports respectively for UDP and TCP packets. </w:t>
            </w:r>
            <w:r w:rsidR="005B1292">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5B1292">
              <w:rPr>
                <w:sz w:val="20"/>
                <w:szCs w:val="20"/>
              </w:rPr>
              <w:t xml:space="preserve"> </w:t>
            </w:r>
            <w:r w:rsidRPr="00864DC2">
              <w:rPr>
                <w:sz w:val="20"/>
                <w:szCs w:val="20"/>
              </w:rPr>
              <w:t>the flo</w:t>
            </w:r>
            <w:r w:rsidR="004570A1">
              <w:rPr>
                <w:sz w:val="20"/>
                <w:szCs w:val="20"/>
              </w:rPr>
              <w:t xml:space="preserve">w is composed of layer </w:t>
            </w:r>
            <w:r w:rsidRPr="00864DC2">
              <w:rPr>
                <w:sz w:val="20"/>
                <w:szCs w:val="20"/>
              </w:rPr>
              <w:t>3 packets; or layer 4 packets exist</w:t>
            </w:r>
            <w:r w:rsidR="005B1292">
              <w:rPr>
                <w:sz w:val="20"/>
                <w:szCs w:val="20"/>
              </w:rPr>
              <w:t>,</w:t>
            </w:r>
            <w:r w:rsidRPr="00864DC2">
              <w:rPr>
                <w:sz w:val="20"/>
                <w:szCs w:val="20"/>
              </w:rPr>
              <w:t xml:space="preserve"> but IP layer protocol is not TCP or UDP.</w:t>
            </w:r>
          </w:p>
        </w:tc>
      </w:tr>
      <w:tr w:rsidR="002D5B0B" w:rsidRPr="00864DC2" w14:paraId="66F144DD" w14:textId="77777777" w:rsidTr="00174D37">
        <w:trPr>
          <w:cantSplit/>
          <w:jc w:val="center"/>
        </w:trPr>
        <w:tc>
          <w:tcPr>
            <w:tcW w:w="534" w:type="dxa"/>
            <w:shd w:val="clear" w:color="auto" w:fill="F2F2F2"/>
          </w:tcPr>
          <w:p w14:paraId="2205E870"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57B2E2BC"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SRC_ICMP_FLAGS</w:t>
            </w:r>
          </w:p>
          <w:p w14:paraId="04B11C2B" w14:textId="77777777" w:rsidR="001D5F99" w:rsidRPr="00EF41CC" w:rsidRDefault="001D5F99" w:rsidP="00342479">
            <w:pPr>
              <w:rPr>
                <w:sz w:val="20"/>
                <w:szCs w:val="20"/>
              </w:rPr>
            </w:pPr>
            <w:r w:rsidRPr="00EF41CC">
              <w:rPr>
                <w:sz w:val="20"/>
                <w:szCs w:val="20"/>
                <w:lang w:val="de-DE"/>
              </w:rPr>
              <w:t xml:space="preserve">  </w:t>
            </w:r>
            <w:proofErr w:type="spellStart"/>
            <w:r w:rsidRPr="00EF41CC">
              <w:rPr>
                <w:sz w:val="20"/>
                <w:szCs w:val="20"/>
              </w:rPr>
              <w:t>ValueType</w:t>
            </w:r>
            <w:proofErr w:type="spellEnd"/>
            <w:r w:rsidRPr="00EF41CC">
              <w:rPr>
                <w:sz w:val="20"/>
                <w:szCs w:val="20"/>
              </w:rPr>
              <w:t xml:space="preserve">: </w:t>
            </w:r>
            <w:r w:rsidR="00E71D51" w:rsidRPr="00EF41CC">
              <w:rPr>
                <w:sz w:val="20"/>
                <w:szCs w:val="20"/>
              </w:rPr>
              <w:t>BITSUM</w:t>
            </w:r>
          </w:p>
          <w:p w14:paraId="1992573E"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 xml:space="preserve">  Default: Null</w:t>
            </w:r>
          </w:p>
          <w:p w14:paraId="1E29B327" w14:textId="77777777" w:rsidR="001F715E" w:rsidRPr="00EF41CC" w:rsidRDefault="001F715E" w:rsidP="00FD4115">
            <w:pPr>
              <w:tabs>
                <w:tab w:val="center" w:pos="4320"/>
                <w:tab w:val="right" w:pos="8640"/>
              </w:tabs>
              <w:spacing w:line="264" w:lineRule="auto"/>
              <w:rPr>
                <w:sz w:val="20"/>
                <w:szCs w:val="20"/>
              </w:rPr>
            </w:pPr>
            <w:r w:rsidRPr="00EF41CC">
              <w:rPr>
                <w:sz w:val="20"/>
                <w:szCs w:val="20"/>
                <w:lang w:val="de-DE"/>
              </w:rPr>
              <w:t xml:space="preserve">  </w:t>
            </w:r>
            <w:r w:rsidRPr="00EF41CC">
              <w:rPr>
                <w:sz w:val="20"/>
                <w:szCs w:val="20"/>
              </w:rPr>
              <w:t>Min: 0000</w:t>
            </w:r>
          </w:p>
          <w:p w14:paraId="40CA998A"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FFFF</w:t>
            </w:r>
          </w:p>
          <w:p w14:paraId="377109B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068E8F5F"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0-4</w:t>
            </w:r>
          </w:p>
        </w:tc>
        <w:tc>
          <w:tcPr>
            <w:tcW w:w="1526" w:type="dxa"/>
            <w:shd w:val="clear" w:color="auto" w:fill="F2F2F2"/>
          </w:tcPr>
          <w:p w14:paraId="261ED37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ICMP source flags sum</w:t>
            </w:r>
          </w:p>
        </w:tc>
        <w:tc>
          <w:tcPr>
            <w:tcW w:w="1258" w:type="dxa"/>
            <w:shd w:val="clear" w:color="auto" w:fill="F2F2F2"/>
          </w:tcPr>
          <w:p w14:paraId="07A3D05B"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F2F2F2"/>
          </w:tcPr>
          <w:p w14:paraId="327CEF27"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F2F2F2"/>
          </w:tcPr>
          <w:p w14:paraId="7DEF7891"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For ICMP Flows (</w:t>
            </w:r>
            <w:r w:rsidR="002C39C4">
              <w:rPr>
                <w:sz w:val="20"/>
                <w:szCs w:val="20"/>
              </w:rPr>
              <w:t xml:space="preserve">IPv4 </w:t>
            </w:r>
            <w:r w:rsidRPr="005B1292">
              <w:rPr>
                <w:rStyle w:val="ComputerCode-smallChar"/>
              </w:rPr>
              <w:t>PROTO=1</w:t>
            </w:r>
            <w:r w:rsidR="002C39C4">
              <w:rPr>
                <w:rStyle w:val="ComputerCode-smallChar"/>
              </w:rPr>
              <w:t>, IPv6 PROTO=58</w:t>
            </w:r>
            <w:r w:rsidRPr="00864DC2">
              <w:rPr>
                <w:sz w:val="20"/>
                <w:szCs w:val="20"/>
              </w:rPr>
              <w:t xml:space="preserve">): </w:t>
            </w:r>
            <w:r w:rsidR="005B1292">
              <w:rPr>
                <w:sz w:val="20"/>
                <w:szCs w:val="20"/>
              </w:rPr>
              <w:t xml:space="preserve"> </w:t>
            </w:r>
            <w:r w:rsidRPr="00864DC2">
              <w:rPr>
                <w:sz w:val="20"/>
                <w:szCs w:val="20"/>
              </w:rPr>
              <w:t xml:space="preserve">The bitwise sum of the </w:t>
            </w:r>
            <w:r w:rsidRPr="005B1292">
              <w:rPr>
                <w:rStyle w:val="ComputerCode-smallChar"/>
              </w:rPr>
              <w:t>Type</w:t>
            </w:r>
            <w:r w:rsidRPr="00864DC2">
              <w:rPr>
                <w:sz w:val="20"/>
                <w:szCs w:val="20"/>
              </w:rPr>
              <w:t xml:space="preserve"> and </w:t>
            </w:r>
            <w:r w:rsidRPr="005B1292">
              <w:rPr>
                <w:rStyle w:val="ComputerCode-smallChar"/>
              </w:rPr>
              <w:t>Code</w:t>
            </w:r>
            <w:r w:rsidRPr="00864DC2">
              <w:rPr>
                <w:sz w:val="20"/>
                <w:szCs w:val="20"/>
              </w:rPr>
              <w:t xml:space="preserve"> fields that were set in the packets having their source address equal to the first seen source address of this flow. </w:t>
            </w:r>
            <w:r w:rsidR="005B1292">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5B1292">
              <w:rPr>
                <w:sz w:val="20"/>
                <w:szCs w:val="20"/>
              </w:rPr>
              <w:t xml:space="preserve"> </w:t>
            </w:r>
            <w:r w:rsidRPr="00864DC2">
              <w:rPr>
                <w:sz w:val="20"/>
                <w:szCs w:val="20"/>
              </w:rPr>
              <w:t>the flo</w:t>
            </w:r>
            <w:r w:rsidR="004570A1">
              <w:rPr>
                <w:sz w:val="20"/>
                <w:szCs w:val="20"/>
              </w:rPr>
              <w:t xml:space="preserve">w is composed of layer </w:t>
            </w:r>
            <w:r w:rsidRPr="00864DC2">
              <w:rPr>
                <w:sz w:val="20"/>
                <w:szCs w:val="20"/>
              </w:rPr>
              <w:t>3 packets; or layer 4 packets exist but the protocol is not ICMP.</w:t>
            </w:r>
          </w:p>
        </w:tc>
      </w:tr>
      <w:tr w:rsidR="002D5B0B" w:rsidRPr="00864DC2" w14:paraId="61D81D1D" w14:textId="77777777" w:rsidTr="00174D37">
        <w:trPr>
          <w:cantSplit/>
          <w:jc w:val="center"/>
        </w:trPr>
        <w:tc>
          <w:tcPr>
            <w:tcW w:w="534" w:type="dxa"/>
            <w:shd w:val="clear" w:color="auto" w:fill="auto"/>
          </w:tcPr>
          <w:p w14:paraId="50EBCB98"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00EE62FC"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DST_ICMP_FLAGS</w:t>
            </w:r>
          </w:p>
          <w:p w14:paraId="54580C14" w14:textId="77777777" w:rsidR="001D5F99" w:rsidRPr="00EF41CC" w:rsidRDefault="001D5F99" w:rsidP="00342479">
            <w:pPr>
              <w:rPr>
                <w:sz w:val="20"/>
                <w:szCs w:val="20"/>
              </w:rPr>
            </w:pPr>
            <w:r w:rsidRPr="00EF41CC">
              <w:rPr>
                <w:sz w:val="20"/>
                <w:szCs w:val="20"/>
                <w:lang w:val="de-DE"/>
              </w:rPr>
              <w:t xml:space="preserve">  </w:t>
            </w:r>
            <w:proofErr w:type="spellStart"/>
            <w:r w:rsidRPr="00EF41CC">
              <w:rPr>
                <w:sz w:val="20"/>
                <w:szCs w:val="20"/>
              </w:rPr>
              <w:t>ValueType</w:t>
            </w:r>
            <w:proofErr w:type="spellEnd"/>
            <w:r w:rsidRPr="00EF41CC">
              <w:rPr>
                <w:sz w:val="20"/>
                <w:szCs w:val="20"/>
              </w:rPr>
              <w:t xml:space="preserve">: </w:t>
            </w:r>
            <w:r w:rsidR="00E71D51" w:rsidRPr="00EF41CC">
              <w:rPr>
                <w:sz w:val="20"/>
                <w:szCs w:val="20"/>
              </w:rPr>
              <w:t>BITSUM</w:t>
            </w:r>
          </w:p>
          <w:p w14:paraId="50D42D63"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 xml:space="preserve">  Default: Null</w:t>
            </w:r>
          </w:p>
          <w:p w14:paraId="76DE1743" w14:textId="77777777" w:rsidR="001F715E" w:rsidRPr="00EF41CC" w:rsidRDefault="001F715E" w:rsidP="00FD4115">
            <w:pPr>
              <w:tabs>
                <w:tab w:val="center" w:pos="4320"/>
                <w:tab w:val="right" w:pos="8640"/>
              </w:tabs>
              <w:spacing w:line="264" w:lineRule="auto"/>
              <w:rPr>
                <w:sz w:val="20"/>
                <w:szCs w:val="20"/>
              </w:rPr>
            </w:pPr>
            <w:r w:rsidRPr="00EF41CC">
              <w:rPr>
                <w:sz w:val="20"/>
                <w:szCs w:val="20"/>
                <w:lang w:val="de-DE"/>
              </w:rPr>
              <w:t xml:space="preserve">  </w:t>
            </w:r>
            <w:r w:rsidRPr="00EF41CC">
              <w:rPr>
                <w:sz w:val="20"/>
                <w:szCs w:val="20"/>
              </w:rPr>
              <w:t>Min: 0000</w:t>
            </w:r>
          </w:p>
          <w:p w14:paraId="412F5F8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FFFF</w:t>
            </w:r>
          </w:p>
          <w:p w14:paraId="5171619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05B9AEA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0-4</w:t>
            </w:r>
          </w:p>
        </w:tc>
        <w:tc>
          <w:tcPr>
            <w:tcW w:w="1526" w:type="dxa"/>
            <w:shd w:val="clear" w:color="auto" w:fill="auto"/>
          </w:tcPr>
          <w:p w14:paraId="3F6D28FC"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ICMP destination flags sum</w:t>
            </w:r>
          </w:p>
        </w:tc>
        <w:tc>
          <w:tcPr>
            <w:tcW w:w="1258" w:type="dxa"/>
            <w:shd w:val="clear" w:color="auto" w:fill="auto"/>
          </w:tcPr>
          <w:p w14:paraId="59CA24DC"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auto"/>
          </w:tcPr>
          <w:p w14:paraId="3AF4F98B"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auto"/>
          </w:tcPr>
          <w:p w14:paraId="6316195E" w14:textId="77777777" w:rsidR="001F715E" w:rsidRPr="00864DC2" w:rsidRDefault="002C39C4" w:rsidP="00FD4115">
            <w:pPr>
              <w:tabs>
                <w:tab w:val="center" w:pos="4320"/>
                <w:tab w:val="right" w:pos="8640"/>
              </w:tabs>
              <w:spacing w:line="264" w:lineRule="auto"/>
              <w:rPr>
                <w:sz w:val="20"/>
                <w:szCs w:val="20"/>
              </w:rPr>
            </w:pPr>
            <w:r w:rsidRPr="00864DC2">
              <w:rPr>
                <w:sz w:val="20"/>
                <w:szCs w:val="20"/>
              </w:rPr>
              <w:t>For ICMP Flows (</w:t>
            </w:r>
            <w:r>
              <w:rPr>
                <w:sz w:val="20"/>
                <w:szCs w:val="20"/>
              </w:rPr>
              <w:t xml:space="preserve">IPv4 </w:t>
            </w:r>
            <w:r w:rsidRPr="005B1292">
              <w:rPr>
                <w:rStyle w:val="ComputerCode-smallChar"/>
              </w:rPr>
              <w:t>PROTO=1</w:t>
            </w:r>
            <w:r>
              <w:rPr>
                <w:rStyle w:val="ComputerCode-smallChar"/>
              </w:rPr>
              <w:t>, IPv6 PROTO=58</w:t>
            </w:r>
            <w:r w:rsidRPr="00864DC2">
              <w:rPr>
                <w:sz w:val="20"/>
                <w:szCs w:val="20"/>
              </w:rPr>
              <w:t>)</w:t>
            </w:r>
            <w:proofErr w:type="gramStart"/>
            <w:r w:rsidRPr="00864DC2">
              <w:rPr>
                <w:sz w:val="20"/>
                <w:szCs w:val="20"/>
              </w:rPr>
              <w:t xml:space="preserve">: </w:t>
            </w:r>
            <w:r w:rsidR="001F715E" w:rsidRPr="00864DC2">
              <w:rPr>
                <w:sz w:val="20"/>
                <w:szCs w:val="20"/>
              </w:rPr>
              <w:t xml:space="preserve"> </w:t>
            </w:r>
            <w:r w:rsidR="005B1292">
              <w:rPr>
                <w:sz w:val="20"/>
                <w:szCs w:val="20"/>
              </w:rPr>
              <w:t xml:space="preserve"> </w:t>
            </w:r>
            <w:r w:rsidR="001F715E" w:rsidRPr="00864DC2">
              <w:rPr>
                <w:sz w:val="20"/>
                <w:szCs w:val="20"/>
              </w:rPr>
              <w:t>The</w:t>
            </w:r>
            <w:proofErr w:type="gramEnd"/>
            <w:r w:rsidR="001F715E" w:rsidRPr="00864DC2">
              <w:rPr>
                <w:sz w:val="20"/>
                <w:szCs w:val="20"/>
              </w:rPr>
              <w:t xml:space="preserve"> bitwise sum of the </w:t>
            </w:r>
            <w:r w:rsidR="001F715E" w:rsidRPr="005B1292">
              <w:rPr>
                <w:rStyle w:val="ComputerCode-smallChar"/>
              </w:rPr>
              <w:t>Type</w:t>
            </w:r>
            <w:r w:rsidR="001F715E" w:rsidRPr="00864DC2">
              <w:rPr>
                <w:sz w:val="20"/>
                <w:szCs w:val="20"/>
              </w:rPr>
              <w:t xml:space="preserve"> and </w:t>
            </w:r>
            <w:r w:rsidR="001F715E" w:rsidRPr="005B1292">
              <w:rPr>
                <w:rStyle w:val="ComputerCode-smallChar"/>
              </w:rPr>
              <w:t>Code</w:t>
            </w:r>
            <w:r w:rsidR="001F715E" w:rsidRPr="00864DC2">
              <w:rPr>
                <w:sz w:val="20"/>
                <w:szCs w:val="20"/>
              </w:rPr>
              <w:t xml:space="preserve"> fields that were set in the packets having their </w:t>
            </w:r>
            <w:r w:rsidR="00CD1E6E">
              <w:rPr>
                <w:sz w:val="20"/>
                <w:szCs w:val="20"/>
              </w:rPr>
              <w:t>source</w:t>
            </w:r>
            <w:r w:rsidR="001F715E" w:rsidRPr="00864DC2">
              <w:rPr>
                <w:sz w:val="20"/>
                <w:szCs w:val="20"/>
              </w:rPr>
              <w:t xml:space="preserve"> address equal to the first seen </w:t>
            </w:r>
            <w:r w:rsidR="00D17172">
              <w:rPr>
                <w:sz w:val="20"/>
                <w:szCs w:val="20"/>
              </w:rPr>
              <w:t>destination</w:t>
            </w:r>
            <w:r w:rsidR="001F715E" w:rsidRPr="00864DC2">
              <w:rPr>
                <w:sz w:val="20"/>
                <w:szCs w:val="20"/>
              </w:rPr>
              <w:t xml:space="preserve"> address of this flow. </w:t>
            </w:r>
            <w:r w:rsidR="005B1292">
              <w:rPr>
                <w:sz w:val="20"/>
                <w:szCs w:val="20"/>
              </w:rPr>
              <w:t xml:space="preserve"> </w:t>
            </w:r>
            <w:r w:rsidR="001F715E" w:rsidRPr="00864DC2">
              <w:rPr>
                <w:sz w:val="20"/>
                <w:szCs w:val="20"/>
              </w:rPr>
              <w:t xml:space="preserve">A </w:t>
            </w:r>
            <w:r w:rsidR="001F715E" w:rsidRPr="00F34762">
              <w:rPr>
                <w:rStyle w:val="ComputerCode-smallChar"/>
              </w:rPr>
              <w:t>null</w:t>
            </w:r>
            <w:r w:rsidR="001F715E" w:rsidRPr="00864DC2">
              <w:rPr>
                <w:sz w:val="20"/>
                <w:szCs w:val="20"/>
              </w:rPr>
              <w:t xml:space="preserve"> value indicates one of the following: </w:t>
            </w:r>
            <w:r w:rsidR="007B1D22">
              <w:rPr>
                <w:sz w:val="20"/>
                <w:szCs w:val="20"/>
              </w:rPr>
              <w:t xml:space="preserve"> </w:t>
            </w:r>
            <w:r w:rsidR="001F715E" w:rsidRPr="00864DC2">
              <w:rPr>
                <w:sz w:val="20"/>
                <w:szCs w:val="20"/>
              </w:rPr>
              <w:t>the flo</w:t>
            </w:r>
            <w:r w:rsidR="004570A1">
              <w:rPr>
                <w:sz w:val="20"/>
                <w:szCs w:val="20"/>
              </w:rPr>
              <w:t xml:space="preserve">w is composed of layer </w:t>
            </w:r>
            <w:r w:rsidR="001F715E" w:rsidRPr="00864DC2">
              <w:rPr>
                <w:sz w:val="20"/>
                <w:szCs w:val="20"/>
              </w:rPr>
              <w:t>3 packets; or layer 4 packets exist</w:t>
            </w:r>
            <w:r w:rsidR="005B1292">
              <w:rPr>
                <w:sz w:val="20"/>
                <w:szCs w:val="20"/>
              </w:rPr>
              <w:t>,</w:t>
            </w:r>
            <w:r w:rsidR="001F715E" w:rsidRPr="00864DC2">
              <w:rPr>
                <w:sz w:val="20"/>
                <w:szCs w:val="20"/>
              </w:rPr>
              <w:t xml:space="preserve"> but the protocol is not ICMP.</w:t>
            </w:r>
          </w:p>
        </w:tc>
      </w:tr>
      <w:tr w:rsidR="002D5B0B" w:rsidRPr="00864DC2" w14:paraId="5F2653E3" w14:textId="77777777" w:rsidTr="00174D37">
        <w:trPr>
          <w:cantSplit/>
          <w:jc w:val="center"/>
        </w:trPr>
        <w:tc>
          <w:tcPr>
            <w:tcW w:w="534" w:type="dxa"/>
            <w:shd w:val="clear" w:color="auto" w:fill="F2F2F2"/>
          </w:tcPr>
          <w:p w14:paraId="3AE1C5F1"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02737151"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ICMP_EARLY_LATE_FLG</w:t>
            </w:r>
          </w:p>
          <w:p w14:paraId="21CEDDD6" w14:textId="77777777" w:rsidR="001D5F99" w:rsidRPr="00EF41CC" w:rsidRDefault="001D5F9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FLAGSEQ</w:t>
            </w:r>
          </w:p>
          <w:p w14:paraId="1821111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47989E1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Explanation</w:t>
            </w:r>
          </w:p>
          <w:p w14:paraId="44F63EF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Explanation</w:t>
            </w:r>
          </w:p>
          <w:p w14:paraId="35DB26D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336D98B0"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0-160</w:t>
            </w:r>
          </w:p>
        </w:tc>
        <w:tc>
          <w:tcPr>
            <w:tcW w:w="1526" w:type="dxa"/>
            <w:shd w:val="clear" w:color="auto" w:fill="F2F2F2"/>
          </w:tcPr>
          <w:p w14:paraId="0E877394"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ICMP Flags from early and late packets</w:t>
            </w:r>
          </w:p>
        </w:tc>
        <w:tc>
          <w:tcPr>
            <w:tcW w:w="1258" w:type="dxa"/>
            <w:shd w:val="clear" w:color="auto" w:fill="F2F2F2"/>
          </w:tcPr>
          <w:p w14:paraId="7D69ADDC"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string</w:t>
            </w:r>
            <w:proofErr w:type="gramEnd"/>
          </w:p>
        </w:tc>
        <w:tc>
          <w:tcPr>
            <w:tcW w:w="761" w:type="dxa"/>
            <w:gridSpan w:val="2"/>
            <w:shd w:val="clear" w:color="auto" w:fill="F2F2F2"/>
          </w:tcPr>
          <w:p w14:paraId="5A3FBA7F"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F2F2F2"/>
          </w:tcPr>
          <w:p w14:paraId="59E2716D" w14:textId="77777777" w:rsidR="001F715E" w:rsidRPr="00864DC2" w:rsidRDefault="002C39C4" w:rsidP="00FD4115">
            <w:pPr>
              <w:tabs>
                <w:tab w:val="center" w:pos="4320"/>
                <w:tab w:val="right" w:pos="8640"/>
              </w:tabs>
              <w:spacing w:line="264" w:lineRule="auto"/>
              <w:rPr>
                <w:sz w:val="20"/>
                <w:szCs w:val="20"/>
              </w:rPr>
            </w:pPr>
            <w:r w:rsidRPr="00864DC2">
              <w:rPr>
                <w:sz w:val="20"/>
                <w:szCs w:val="20"/>
              </w:rPr>
              <w:t>For ICMP Flows (</w:t>
            </w:r>
            <w:r>
              <w:rPr>
                <w:sz w:val="20"/>
                <w:szCs w:val="20"/>
              </w:rPr>
              <w:t xml:space="preserve">IPv4 </w:t>
            </w:r>
            <w:r w:rsidRPr="005B1292">
              <w:rPr>
                <w:rStyle w:val="ComputerCode-smallChar"/>
              </w:rPr>
              <w:t>PROTO=1</w:t>
            </w:r>
            <w:r>
              <w:rPr>
                <w:rStyle w:val="ComputerCode-smallChar"/>
              </w:rPr>
              <w:t>, IPv6 PROTO=58</w:t>
            </w:r>
            <w:r>
              <w:rPr>
                <w:sz w:val="20"/>
                <w:szCs w:val="20"/>
              </w:rPr>
              <w:t>):</w:t>
            </w:r>
            <w:r w:rsidR="001F715E" w:rsidRPr="00864DC2">
              <w:rPr>
                <w:sz w:val="20"/>
                <w:szCs w:val="20"/>
              </w:rPr>
              <w:t xml:space="preserve"> </w:t>
            </w:r>
            <w:r w:rsidR="005B1292">
              <w:rPr>
                <w:sz w:val="20"/>
                <w:szCs w:val="20"/>
              </w:rPr>
              <w:t xml:space="preserve"> </w:t>
            </w:r>
            <w:r w:rsidR="007D6CA3">
              <w:rPr>
                <w:sz w:val="20"/>
                <w:szCs w:val="20"/>
              </w:rPr>
              <w:t>Up to 32</w:t>
            </w:r>
            <w:r w:rsidR="001F715E" w:rsidRPr="00864DC2">
              <w:rPr>
                <w:sz w:val="20"/>
                <w:szCs w:val="20"/>
              </w:rPr>
              <w:t xml:space="preserve"> </w:t>
            </w:r>
            <w:proofErr w:type="gramStart"/>
            <w:r w:rsidR="001F715E" w:rsidRPr="00864DC2">
              <w:rPr>
                <w:sz w:val="20"/>
                <w:szCs w:val="20"/>
              </w:rPr>
              <w:t>hex</w:t>
            </w:r>
            <w:proofErr w:type="gramEnd"/>
            <w:r w:rsidR="001F715E" w:rsidRPr="00864DC2">
              <w:rPr>
                <w:sz w:val="20"/>
                <w:szCs w:val="20"/>
              </w:rPr>
              <w:t xml:space="preserve"> encoded ICMP </w:t>
            </w:r>
            <w:r w:rsidR="001F715E" w:rsidRPr="005B1292">
              <w:rPr>
                <w:rStyle w:val="ComputerCode-smallChar"/>
              </w:rPr>
              <w:t>Type</w:t>
            </w:r>
            <w:r w:rsidR="001F715E" w:rsidRPr="00864DC2">
              <w:rPr>
                <w:sz w:val="20"/>
                <w:szCs w:val="20"/>
              </w:rPr>
              <w:t xml:space="preserve"> and </w:t>
            </w:r>
            <w:r w:rsidR="001F715E" w:rsidRPr="005B1292">
              <w:rPr>
                <w:rStyle w:val="ComputerCode-smallChar"/>
              </w:rPr>
              <w:t>Code</w:t>
            </w:r>
            <w:r w:rsidR="001F715E" w:rsidRPr="00864DC2">
              <w:rPr>
                <w:sz w:val="20"/>
                <w:szCs w:val="20"/>
              </w:rPr>
              <w:t xml:space="preserve"> values (4 hex digits). </w:t>
            </w:r>
            <w:r w:rsidR="00D03B2D">
              <w:rPr>
                <w:sz w:val="20"/>
                <w:szCs w:val="20"/>
              </w:rPr>
              <w:t xml:space="preserve"> </w:t>
            </w:r>
            <w:r w:rsidR="001F715E" w:rsidRPr="00864DC2">
              <w:rPr>
                <w:sz w:val="20"/>
                <w:szCs w:val="20"/>
              </w:rPr>
              <w:t xml:space="preserve">Each </w:t>
            </w:r>
            <w:r w:rsidR="00A967C0">
              <w:rPr>
                <w:sz w:val="20"/>
                <w:szCs w:val="20"/>
              </w:rPr>
              <w:t>value</w:t>
            </w:r>
            <w:r w:rsidR="001F715E" w:rsidRPr="00864DC2">
              <w:rPr>
                <w:sz w:val="20"/>
                <w:szCs w:val="20"/>
              </w:rPr>
              <w:t xml:space="preserve"> is preceded by</w:t>
            </w:r>
            <w:r w:rsidR="00FB0D80">
              <w:rPr>
                <w:sz w:val="20"/>
                <w:szCs w:val="20"/>
              </w:rPr>
              <w:t xml:space="preserve"> either a </w:t>
            </w:r>
            <w:r w:rsidR="009D5618">
              <w:rPr>
                <w:sz w:val="20"/>
                <w:szCs w:val="20"/>
              </w:rPr>
              <w:t>“+”</w:t>
            </w:r>
            <w:r w:rsidR="00FB0D80">
              <w:rPr>
                <w:sz w:val="20"/>
                <w:szCs w:val="20"/>
              </w:rPr>
              <w:t xml:space="preserve"> (source) or a </w:t>
            </w:r>
            <w:r w:rsidR="009D5618">
              <w:rPr>
                <w:sz w:val="20"/>
                <w:szCs w:val="20"/>
              </w:rPr>
              <w:t>“-”</w:t>
            </w:r>
            <w:r w:rsidR="00FB0D80">
              <w:rPr>
                <w:sz w:val="20"/>
                <w:szCs w:val="20"/>
              </w:rPr>
              <w:t xml:space="preserve"> </w:t>
            </w:r>
            <w:r w:rsidR="001F715E" w:rsidRPr="00864DC2">
              <w:rPr>
                <w:sz w:val="20"/>
                <w:szCs w:val="20"/>
              </w:rPr>
              <w:t>(destination) to indicate that flag is from a packet whose source address matches the first seen source address or first seen destination address of the flow.</w:t>
            </w:r>
            <w:r w:rsidR="00D03B2D">
              <w:rPr>
                <w:sz w:val="20"/>
                <w:szCs w:val="20"/>
              </w:rPr>
              <w:t xml:space="preserve"> </w:t>
            </w:r>
            <w:r w:rsidR="001F715E" w:rsidRPr="00864DC2">
              <w:rPr>
                <w:sz w:val="20"/>
                <w:szCs w:val="20"/>
              </w:rPr>
              <w:t xml:space="preserve"> If there are more than 32 packets in the ICMP flow, the last five entries will be flags from the final </w:t>
            </w:r>
            <w:r w:rsidR="00D03B2D">
              <w:rPr>
                <w:sz w:val="20"/>
                <w:szCs w:val="20"/>
              </w:rPr>
              <w:t>five</w:t>
            </w:r>
            <w:r w:rsidR="001F715E" w:rsidRPr="00864DC2">
              <w:rPr>
                <w:sz w:val="20"/>
                <w:szCs w:val="20"/>
              </w:rPr>
              <w:t xml:space="preserve"> packets in the flow. </w:t>
            </w:r>
            <w:r w:rsidR="00D03B2D">
              <w:rPr>
                <w:sz w:val="20"/>
                <w:szCs w:val="20"/>
              </w:rPr>
              <w:t xml:space="preserve"> </w:t>
            </w:r>
            <w:r w:rsidR="001F715E" w:rsidRPr="00864DC2">
              <w:rPr>
                <w:sz w:val="20"/>
                <w:szCs w:val="20"/>
              </w:rPr>
              <w:t xml:space="preserve">If this is the case, they will be marked with a </w:t>
            </w:r>
            <w:r w:rsidR="009D5618">
              <w:rPr>
                <w:sz w:val="20"/>
                <w:szCs w:val="20"/>
              </w:rPr>
              <w:t>“&lt;”</w:t>
            </w:r>
            <w:r w:rsidR="001F715E" w:rsidRPr="00864DC2">
              <w:rPr>
                <w:sz w:val="20"/>
                <w:szCs w:val="20"/>
              </w:rPr>
              <w:t xml:space="preserve"> (source) or a </w:t>
            </w:r>
            <w:r w:rsidR="009D5618">
              <w:rPr>
                <w:sz w:val="20"/>
                <w:szCs w:val="20"/>
              </w:rPr>
              <w:t>“&gt;”</w:t>
            </w:r>
            <w:r w:rsidR="001F715E" w:rsidRPr="00864DC2">
              <w:rPr>
                <w:sz w:val="20"/>
                <w:szCs w:val="20"/>
              </w:rPr>
              <w:t xml:space="preserve"> (destination).</w:t>
            </w:r>
          </w:p>
        </w:tc>
      </w:tr>
      <w:tr w:rsidR="002D5B0B" w:rsidRPr="00864DC2" w14:paraId="322F8D12" w14:textId="77777777" w:rsidTr="00174D37">
        <w:trPr>
          <w:cantSplit/>
          <w:jc w:val="center"/>
        </w:trPr>
        <w:tc>
          <w:tcPr>
            <w:tcW w:w="534" w:type="dxa"/>
            <w:shd w:val="clear" w:color="auto" w:fill="auto"/>
          </w:tcPr>
          <w:p w14:paraId="5C6D1DE1"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6120289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SRC_TCP_OPTS</w:t>
            </w:r>
          </w:p>
          <w:p w14:paraId="29C1F941"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118408A2"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114BF669"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2A38DF8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62E41F8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649A3D95"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auto"/>
          </w:tcPr>
          <w:p w14:paraId="0C39582C"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Source TCP layer option packet count</w:t>
            </w:r>
          </w:p>
        </w:tc>
        <w:tc>
          <w:tcPr>
            <w:tcW w:w="1258" w:type="dxa"/>
            <w:shd w:val="clear" w:color="auto" w:fill="auto"/>
          </w:tcPr>
          <w:p w14:paraId="0EF837B3"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auto"/>
          </w:tcPr>
          <w:p w14:paraId="637D8BD7"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auto"/>
          </w:tcPr>
          <w:p w14:paraId="626AB1B0"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Number of packets that have TCP layer options included in the packet with an address equal to the first seen source address of this flow. </w:t>
            </w:r>
            <w:r w:rsidR="00D03B2D">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D03B2D">
              <w:rPr>
                <w:sz w:val="20"/>
                <w:szCs w:val="20"/>
              </w:rPr>
              <w:t xml:space="preserve"> </w:t>
            </w:r>
            <w:r w:rsidRPr="00864DC2">
              <w:rPr>
                <w:sz w:val="20"/>
                <w:szCs w:val="20"/>
              </w:rPr>
              <w:t>the fl</w:t>
            </w:r>
            <w:r w:rsidR="004570A1">
              <w:rPr>
                <w:sz w:val="20"/>
                <w:szCs w:val="20"/>
              </w:rPr>
              <w:t>ow is composed of layer</w:t>
            </w:r>
            <w:r w:rsidRPr="00864DC2">
              <w:rPr>
                <w:sz w:val="20"/>
                <w:szCs w:val="20"/>
              </w:rPr>
              <w:t xml:space="preserve"> 3 packets; or layer 4 packets exist</w:t>
            </w:r>
            <w:r w:rsidR="00D03B2D">
              <w:rPr>
                <w:sz w:val="20"/>
                <w:szCs w:val="20"/>
              </w:rPr>
              <w:t>,</w:t>
            </w:r>
            <w:r w:rsidRPr="00864DC2">
              <w:rPr>
                <w:sz w:val="20"/>
                <w:szCs w:val="20"/>
              </w:rPr>
              <w:t xml:space="preserve"> but IP layer protocol is not TCP.</w:t>
            </w:r>
          </w:p>
        </w:tc>
      </w:tr>
      <w:tr w:rsidR="002D5B0B" w:rsidRPr="00864DC2" w14:paraId="478AB8DC" w14:textId="77777777" w:rsidTr="00174D37">
        <w:trPr>
          <w:cantSplit/>
          <w:jc w:val="center"/>
        </w:trPr>
        <w:tc>
          <w:tcPr>
            <w:tcW w:w="534" w:type="dxa"/>
            <w:shd w:val="clear" w:color="auto" w:fill="F2F2F2"/>
          </w:tcPr>
          <w:p w14:paraId="6543C719"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743A08EF"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DST_TCP_OPTS</w:t>
            </w:r>
          </w:p>
          <w:p w14:paraId="7175A684" w14:textId="77777777" w:rsidR="00C07082" w:rsidRPr="00EF41CC" w:rsidRDefault="00C07082"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4982132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1E25D374"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0</w:t>
            </w:r>
          </w:p>
          <w:p w14:paraId="2C2DCE8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7458CC29"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0D9D26CD"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0-20</w:t>
            </w:r>
          </w:p>
        </w:tc>
        <w:tc>
          <w:tcPr>
            <w:tcW w:w="1526" w:type="dxa"/>
            <w:shd w:val="clear" w:color="auto" w:fill="F2F2F2"/>
          </w:tcPr>
          <w:p w14:paraId="60E63B25"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First Seen Destination TCP layer option packet count</w:t>
            </w:r>
          </w:p>
        </w:tc>
        <w:tc>
          <w:tcPr>
            <w:tcW w:w="1258" w:type="dxa"/>
            <w:shd w:val="clear" w:color="auto" w:fill="F2F2F2"/>
          </w:tcPr>
          <w:p w14:paraId="7B77EEE0" w14:textId="77777777" w:rsidR="001F715E" w:rsidRPr="00864DC2" w:rsidRDefault="001F715E"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shd w:val="clear" w:color="auto" w:fill="F2F2F2"/>
          </w:tcPr>
          <w:p w14:paraId="431411EB"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F2F2F2"/>
          </w:tcPr>
          <w:p w14:paraId="740038AA"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 xml:space="preserve">Number of packets that have TCP layer options included in the packet with an address equal to the first seen destination address of this flow. </w:t>
            </w:r>
            <w:r w:rsidR="00D03B2D">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D03B2D">
              <w:rPr>
                <w:sz w:val="20"/>
                <w:szCs w:val="20"/>
              </w:rPr>
              <w:t xml:space="preserve"> </w:t>
            </w:r>
            <w:r w:rsidRPr="00864DC2">
              <w:rPr>
                <w:sz w:val="20"/>
                <w:szCs w:val="20"/>
              </w:rPr>
              <w:t>the flo</w:t>
            </w:r>
            <w:r w:rsidR="004570A1">
              <w:rPr>
                <w:sz w:val="20"/>
                <w:szCs w:val="20"/>
              </w:rPr>
              <w:t xml:space="preserve">w is composed of layer </w:t>
            </w:r>
            <w:r w:rsidRPr="00864DC2">
              <w:rPr>
                <w:sz w:val="20"/>
                <w:szCs w:val="20"/>
              </w:rPr>
              <w:t>3 packets; or layer 4 packets exist</w:t>
            </w:r>
            <w:r w:rsidR="00D03B2D">
              <w:rPr>
                <w:sz w:val="20"/>
                <w:szCs w:val="20"/>
              </w:rPr>
              <w:t>,</w:t>
            </w:r>
            <w:r w:rsidRPr="00864DC2">
              <w:rPr>
                <w:sz w:val="20"/>
                <w:szCs w:val="20"/>
              </w:rPr>
              <w:t xml:space="preserve"> but IP layer protocol is not TCP.</w:t>
            </w:r>
          </w:p>
        </w:tc>
      </w:tr>
      <w:tr w:rsidR="002D5B0B" w:rsidRPr="00864DC2" w14:paraId="4B668DFD" w14:textId="77777777" w:rsidTr="00174D37">
        <w:trPr>
          <w:cantSplit/>
          <w:jc w:val="center"/>
        </w:trPr>
        <w:tc>
          <w:tcPr>
            <w:tcW w:w="534" w:type="dxa"/>
            <w:shd w:val="clear" w:color="auto" w:fill="auto"/>
          </w:tcPr>
          <w:p w14:paraId="2FE2A75D"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253B73A7"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SRC_TCP_FLAGS</w:t>
            </w:r>
          </w:p>
          <w:p w14:paraId="74D0917A" w14:textId="77777777" w:rsidR="00543B2E" w:rsidRPr="00EF41CC" w:rsidRDefault="00543B2E" w:rsidP="00342479">
            <w:pPr>
              <w:rPr>
                <w:sz w:val="20"/>
                <w:szCs w:val="20"/>
              </w:rPr>
            </w:pPr>
            <w:r w:rsidRPr="00EF41CC">
              <w:rPr>
                <w:sz w:val="20"/>
                <w:szCs w:val="20"/>
                <w:lang w:val="de-DE"/>
              </w:rPr>
              <w:t xml:space="preserve">  </w:t>
            </w:r>
            <w:proofErr w:type="spellStart"/>
            <w:r w:rsidRPr="00EF41CC">
              <w:rPr>
                <w:sz w:val="20"/>
                <w:szCs w:val="20"/>
              </w:rPr>
              <w:t>ValueType</w:t>
            </w:r>
            <w:proofErr w:type="spellEnd"/>
            <w:r w:rsidRPr="00EF41CC">
              <w:rPr>
                <w:sz w:val="20"/>
                <w:szCs w:val="20"/>
              </w:rPr>
              <w:t xml:space="preserve">: </w:t>
            </w:r>
            <w:r w:rsidR="00E71D51" w:rsidRPr="00EF41CC">
              <w:rPr>
                <w:sz w:val="20"/>
                <w:szCs w:val="20"/>
              </w:rPr>
              <w:t>BITSUM</w:t>
            </w:r>
          </w:p>
          <w:p w14:paraId="0069DDED"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 xml:space="preserve">  Default: Null</w:t>
            </w:r>
          </w:p>
          <w:p w14:paraId="78737016" w14:textId="77777777" w:rsidR="001F715E" w:rsidRPr="00EF41CC" w:rsidRDefault="001F715E" w:rsidP="00FD4115">
            <w:pPr>
              <w:tabs>
                <w:tab w:val="center" w:pos="4320"/>
                <w:tab w:val="right" w:pos="8640"/>
              </w:tabs>
              <w:spacing w:line="264" w:lineRule="auto"/>
              <w:rPr>
                <w:sz w:val="20"/>
                <w:szCs w:val="20"/>
              </w:rPr>
            </w:pPr>
            <w:r w:rsidRPr="00EF41CC">
              <w:rPr>
                <w:sz w:val="20"/>
                <w:szCs w:val="20"/>
                <w:lang w:val="de-DE"/>
              </w:rPr>
              <w:t xml:space="preserve">  </w:t>
            </w:r>
            <w:r w:rsidRPr="00EF41CC">
              <w:rPr>
                <w:sz w:val="20"/>
                <w:szCs w:val="20"/>
              </w:rPr>
              <w:t>Min: 00</w:t>
            </w:r>
          </w:p>
          <w:p w14:paraId="7F9FF586"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FF</w:t>
            </w:r>
          </w:p>
          <w:p w14:paraId="369B15B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769D911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w:t>
            </w:r>
          </w:p>
        </w:tc>
        <w:tc>
          <w:tcPr>
            <w:tcW w:w="1526" w:type="dxa"/>
            <w:shd w:val="clear" w:color="auto" w:fill="auto"/>
          </w:tcPr>
          <w:p w14:paraId="15D4A169"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TCP Source flags sum</w:t>
            </w:r>
          </w:p>
        </w:tc>
        <w:tc>
          <w:tcPr>
            <w:tcW w:w="1258" w:type="dxa"/>
            <w:shd w:val="clear" w:color="auto" w:fill="auto"/>
          </w:tcPr>
          <w:p w14:paraId="19410281"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auto"/>
          </w:tcPr>
          <w:p w14:paraId="6E09BBAB"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auto"/>
          </w:tcPr>
          <w:p w14:paraId="067180C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For TCP Flows (</w:t>
            </w:r>
            <w:r w:rsidRPr="00D03B2D">
              <w:rPr>
                <w:rStyle w:val="ComputerCode-smallChar"/>
              </w:rPr>
              <w:t>PROTO=6</w:t>
            </w:r>
            <w:r w:rsidRPr="00864DC2">
              <w:rPr>
                <w:sz w:val="20"/>
                <w:szCs w:val="20"/>
              </w:rPr>
              <w:t xml:space="preserve">): </w:t>
            </w:r>
            <w:r w:rsidR="00D03B2D">
              <w:rPr>
                <w:sz w:val="20"/>
                <w:szCs w:val="20"/>
              </w:rPr>
              <w:t xml:space="preserve"> </w:t>
            </w:r>
            <w:r w:rsidRPr="00864DC2">
              <w:rPr>
                <w:sz w:val="20"/>
                <w:szCs w:val="20"/>
              </w:rPr>
              <w:t xml:space="preserve">The </w:t>
            </w:r>
            <w:r w:rsidR="00284173">
              <w:rPr>
                <w:sz w:val="20"/>
                <w:szCs w:val="20"/>
              </w:rPr>
              <w:t>bitwise sum of the TCP flags (8 </w:t>
            </w:r>
            <w:r w:rsidRPr="00864DC2">
              <w:rPr>
                <w:sz w:val="20"/>
                <w:szCs w:val="20"/>
              </w:rPr>
              <w:t xml:space="preserve">bits) that were set in the packets having an address equal to the first seen source address of this flow. </w:t>
            </w:r>
            <w:r w:rsidR="00D03B2D">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D03B2D">
              <w:rPr>
                <w:sz w:val="20"/>
                <w:szCs w:val="20"/>
              </w:rPr>
              <w:t xml:space="preserve"> </w:t>
            </w:r>
            <w:r w:rsidRPr="00864DC2">
              <w:rPr>
                <w:sz w:val="20"/>
                <w:szCs w:val="20"/>
              </w:rPr>
              <w:t>the flo</w:t>
            </w:r>
            <w:r w:rsidR="004570A1">
              <w:rPr>
                <w:sz w:val="20"/>
                <w:szCs w:val="20"/>
              </w:rPr>
              <w:t xml:space="preserve">w is composed of layer </w:t>
            </w:r>
            <w:r w:rsidRPr="00864DC2">
              <w:rPr>
                <w:sz w:val="20"/>
                <w:szCs w:val="20"/>
              </w:rPr>
              <w:t>3 packets; or layer 4 packets exist</w:t>
            </w:r>
            <w:r w:rsidR="00D03B2D">
              <w:rPr>
                <w:sz w:val="20"/>
                <w:szCs w:val="20"/>
              </w:rPr>
              <w:t>,</w:t>
            </w:r>
            <w:r w:rsidRPr="00864DC2">
              <w:rPr>
                <w:sz w:val="20"/>
                <w:szCs w:val="20"/>
              </w:rPr>
              <w:t xml:space="preserve"> but</w:t>
            </w:r>
            <w:r w:rsidR="00D17172">
              <w:rPr>
                <w:sz w:val="20"/>
                <w:szCs w:val="20"/>
              </w:rPr>
              <w:t xml:space="preserve"> the protocol is not TCP</w:t>
            </w:r>
            <w:r w:rsidRPr="00864DC2">
              <w:rPr>
                <w:sz w:val="20"/>
                <w:szCs w:val="20"/>
              </w:rPr>
              <w:t>.</w:t>
            </w:r>
          </w:p>
        </w:tc>
      </w:tr>
      <w:tr w:rsidR="002D5B0B" w:rsidRPr="00864DC2" w14:paraId="64732200" w14:textId="77777777" w:rsidTr="00174D37">
        <w:trPr>
          <w:cantSplit/>
          <w:jc w:val="center"/>
        </w:trPr>
        <w:tc>
          <w:tcPr>
            <w:tcW w:w="534" w:type="dxa"/>
            <w:shd w:val="clear" w:color="auto" w:fill="F2F2F2"/>
          </w:tcPr>
          <w:p w14:paraId="3861FD20"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F2F2F2"/>
          </w:tcPr>
          <w:p w14:paraId="223882C7"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DST_TCP_FLAGS</w:t>
            </w:r>
          </w:p>
          <w:p w14:paraId="6CFDD113" w14:textId="77777777" w:rsidR="00543B2E" w:rsidRPr="00EF41CC" w:rsidRDefault="00543B2E" w:rsidP="00342479">
            <w:pPr>
              <w:rPr>
                <w:sz w:val="20"/>
                <w:szCs w:val="20"/>
              </w:rPr>
            </w:pPr>
            <w:r w:rsidRPr="00EF41CC">
              <w:rPr>
                <w:sz w:val="20"/>
                <w:szCs w:val="20"/>
                <w:lang w:val="de-DE"/>
              </w:rPr>
              <w:t xml:space="preserve">  </w:t>
            </w:r>
            <w:proofErr w:type="spellStart"/>
            <w:r w:rsidRPr="00EF41CC">
              <w:rPr>
                <w:sz w:val="20"/>
                <w:szCs w:val="20"/>
              </w:rPr>
              <w:t>ValueType</w:t>
            </w:r>
            <w:proofErr w:type="spellEnd"/>
            <w:r w:rsidRPr="00EF41CC">
              <w:rPr>
                <w:sz w:val="20"/>
                <w:szCs w:val="20"/>
              </w:rPr>
              <w:t xml:space="preserve">: </w:t>
            </w:r>
            <w:r w:rsidR="00E71D51" w:rsidRPr="00EF41CC">
              <w:rPr>
                <w:sz w:val="20"/>
                <w:szCs w:val="20"/>
              </w:rPr>
              <w:t>BITSUM</w:t>
            </w:r>
          </w:p>
          <w:p w14:paraId="604ABC5D" w14:textId="77777777" w:rsidR="001F715E" w:rsidRPr="00EF41CC" w:rsidRDefault="001F715E" w:rsidP="00FD4115">
            <w:pPr>
              <w:tabs>
                <w:tab w:val="center" w:pos="4320"/>
                <w:tab w:val="right" w:pos="8640"/>
              </w:tabs>
              <w:spacing w:line="264" w:lineRule="auto"/>
              <w:rPr>
                <w:sz w:val="20"/>
                <w:szCs w:val="20"/>
                <w:lang w:val="de-DE"/>
              </w:rPr>
            </w:pPr>
            <w:r w:rsidRPr="00EF41CC">
              <w:rPr>
                <w:sz w:val="20"/>
                <w:szCs w:val="20"/>
                <w:lang w:val="de-DE"/>
              </w:rPr>
              <w:t xml:space="preserve">  Default: Null</w:t>
            </w:r>
          </w:p>
          <w:p w14:paraId="2E291C5E" w14:textId="77777777" w:rsidR="001F715E" w:rsidRPr="00EF41CC" w:rsidRDefault="001F715E" w:rsidP="00FD4115">
            <w:pPr>
              <w:tabs>
                <w:tab w:val="center" w:pos="4320"/>
                <w:tab w:val="right" w:pos="8640"/>
              </w:tabs>
              <w:spacing w:line="264" w:lineRule="auto"/>
              <w:rPr>
                <w:sz w:val="20"/>
                <w:szCs w:val="20"/>
              </w:rPr>
            </w:pPr>
            <w:r w:rsidRPr="00EF41CC">
              <w:rPr>
                <w:sz w:val="20"/>
                <w:szCs w:val="20"/>
                <w:lang w:val="de-DE"/>
              </w:rPr>
              <w:t xml:space="preserve">  </w:t>
            </w:r>
            <w:r w:rsidRPr="00EF41CC">
              <w:rPr>
                <w:sz w:val="20"/>
                <w:szCs w:val="20"/>
              </w:rPr>
              <w:t>Min: 00</w:t>
            </w:r>
          </w:p>
          <w:p w14:paraId="7A322127"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FF</w:t>
            </w:r>
          </w:p>
          <w:p w14:paraId="702EE1A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5193DA0C"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0-2</w:t>
            </w:r>
          </w:p>
        </w:tc>
        <w:tc>
          <w:tcPr>
            <w:tcW w:w="1526" w:type="dxa"/>
            <w:shd w:val="clear" w:color="auto" w:fill="F2F2F2"/>
          </w:tcPr>
          <w:p w14:paraId="3020ED7B"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TCP Destination flags sum</w:t>
            </w:r>
          </w:p>
        </w:tc>
        <w:tc>
          <w:tcPr>
            <w:tcW w:w="1258" w:type="dxa"/>
            <w:shd w:val="clear" w:color="auto" w:fill="F2F2F2"/>
          </w:tcPr>
          <w:p w14:paraId="7A434978"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shd w:val="clear" w:color="auto" w:fill="F2F2F2"/>
          </w:tcPr>
          <w:p w14:paraId="02666CDF"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F2F2F2"/>
          </w:tcPr>
          <w:p w14:paraId="2E6B4642"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For TCP Flows (</w:t>
            </w:r>
            <w:r w:rsidRPr="00D03B2D">
              <w:rPr>
                <w:rStyle w:val="ComputerCode-smallChar"/>
              </w:rPr>
              <w:t>PROTO=6</w:t>
            </w:r>
            <w:r w:rsidRPr="00864DC2">
              <w:rPr>
                <w:sz w:val="20"/>
                <w:szCs w:val="20"/>
              </w:rPr>
              <w:t xml:space="preserve">): </w:t>
            </w:r>
            <w:r w:rsidR="00D03B2D">
              <w:rPr>
                <w:sz w:val="20"/>
                <w:szCs w:val="20"/>
              </w:rPr>
              <w:t xml:space="preserve"> </w:t>
            </w:r>
            <w:r w:rsidRPr="00864DC2">
              <w:rPr>
                <w:sz w:val="20"/>
                <w:szCs w:val="20"/>
              </w:rPr>
              <w:t xml:space="preserve">The </w:t>
            </w:r>
            <w:r w:rsidR="00284173">
              <w:rPr>
                <w:sz w:val="20"/>
                <w:szCs w:val="20"/>
              </w:rPr>
              <w:t>bitwise sum of the TCP flags (8 </w:t>
            </w:r>
            <w:r w:rsidRPr="00864DC2">
              <w:rPr>
                <w:sz w:val="20"/>
                <w:szCs w:val="20"/>
              </w:rPr>
              <w:t xml:space="preserve">bits) that were set in the packets having an address equal to the first seen destination address of this flow. </w:t>
            </w:r>
            <w:r w:rsidR="00D03B2D">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sidR="00D03B2D">
              <w:rPr>
                <w:sz w:val="20"/>
                <w:szCs w:val="20"/>
              </w:rPr>
              <w:t xml:space="preserve"> </w:t>
            </w:r>
            <w:r w:rsidRPr="00864DC2">
              <w:rPr>
                <w:sz w:val="20"/>
                <w:szCs w:val="20"/>
              </w:rPr>
              <w:t xml:space="preserve">the flow </w:t>
            </w:r>
            <w:r w:rsidR="004570A1">
              <w:rPr>
                <w:sz w:val="20"/>
                <w:szCs w:val="20"/>
              </w:rPr>
              <w:t xml:space="preserve">is composed of layer </w:t>
            </w:r>
            <w:r w:rsidR="00284173">
              <w:rPr>
                <w:sz w:val="20"/>
                <w:szCs w:val="20"/>
              </w:rPr>
              <w:t>3 </w:t>
            </w:r>
            <w:r w:rsidRPr="00864DC2">
              <w:rPr>
                <w:sz w:val="20"/>
                <w:szCs w:val="20"/>
              </w:rPr>
              <w:t>packets; or layer 4 packets exist</w:t>
            </w:r>
            <w:r w:rsidR="00D03B2D">
              <w:rPr>
                <w:sz w:val="20"/>
                <w:szCs w:val="20"/>
              </w:rPr>
              <w:t>,</w:t>
            </w:r>
            <w:r w:rsidRPr="00864DC2">
              <w:rPr>
                <w:sz w:val="20"/>
                <w:szCs w:val="20"/>
              </w:rPr>
              <w:t xml:space="preserve"> but</w:t>
            </w:r>
            <w:r w:rsidR="00D17172">
              <w:rPr>
                <w:sz w:val="20"/>
                <w:szCs w:val="20"/>
              </w:rPr>
              <w:t xml:space="preserve"> the protocol is not TCP</w:t>
            </w:r>
            <w:r w:rsidRPr="00864DC2">
              <w:rPr>
                <w:sz w:val="20"/>
                <w:szCs w:val="20"/>
              </w:rPr>
              <w:t>.</w:t>
            </w:r>
          </w:p>
        </w:tc>
      </w:tr>
      <w:tr w:rsidR="002D5B0B" w:rsidRPr="00864DC2" w14:paraId="286B9B3A" w14:textId="77777777" w:rsidTr="00174D37">
        <w:trPr>
          <w:cantSplit/>
          <w:jc w:val="center"/>
        </w:trPr>
        <w:tc>
          <w:tcPr>
            <w:tcW w:w="534" w:type="dxa"/>
            <w:shd w:val="clear" w:color="auto" w:fill="auto"/>
          </w:tcPr>
          <w:p w14:paraId="2FEC4A8B" w14:textId="77777777" w:rsidR="001F715E" w:rsidRPr="00504DCA" w:rsidRDefault="001F715E" w:rsidP="00C31E40">
            <w:pPr>
              <w:numPr>
                <w:ilvl w:val="0"/>
                <w:numId w:val="1"/>
              </w:numPr>
              <w:ind w:left="0" w:firstLine="0"/>
              <w:jc w:val="both"/>
              <w:rPr>
                <w:sz w:val="20"/>
                <w:szCs w:val="20"/>
              </w:rPr>
            </w:pPr>
          </w:p>
        </w:tc>
        <w:tc>
          <w:tcPr>
            <w:tcW w:w="2555" w:type="dxa"/>
            <w:gridSpan w:val="2"/>
            <w:shd w:val="clear" w:color="auto" w:fill="auto"/>
          </w:tcPr>
          <w:p w14:paraId="16F4899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TCP_EARLY_LATE_FLG</w:t>
            </w:r>
          </w:p>
          <w:p w14:paraId="3E4F508E" w14:textId="77777777" w:rsidR="001D5F99" w:rsidRPr="00EF41CC" w:rsidRDefault="001D5F9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FLAGSEQ</w:t>
            </w:r>
          </w:p>
          <w:p w14:paraId="03D2243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Default: Null</w:t>
            </w:r>
          </w:p>
          <w:p w14:paraId="2FC50B08"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Min: See Explanation</w:t>
            </w:r>
          </w:p>
          <w:p w14:paraId="354507B3"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Max: See Explanation</w:t>
            </w:r>
          </w:p>
          <w:p w14:paraId="3445370B"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Null: See Explanation</w:t>
            </w:r>
          </w:p>
          <w:p w14:paraId="5E5D72BE" w14:textId="77777777" w:rsidR="001F715E" w:rsidRPr="00EF41CC" w:rsidRDefault="001F715E" w:rsidP="00FD4115">
            <w:pPr>
              <w:tabs>
                <w:tab w:val="center" w:pos="4320"/>
                <w:tab w:val="right" w:pos="8640"/>
              </w:tabs>
              <w:spacing w:line="264" w:lineRule="auto"/>
              <w:rPr>
                <w:sz w:val="20"/>
                <w:szCs w:val="20"/>
              </w:rPr>
            </w:pPr>
            <w:r w:rsidRPr="00EF41CC">
              <w:rPr>
                <w:sz w:val="20"/>
                <w:szCs w:val="20"/>
              </w:rPr>
              <w:t xml:space="preserve">  Width: 0-96</w:t>
            </w:r>
          </w:p>
        </w:tc>
        <w:tc>
          <w:tcPr>
            <w:tcW w:w="1526" w:type="dxa"/>
            <w:shd w:val="clear" w:color="auto" w:fill="auto"/>
          </w:tcPr>
          <w:p w14:paraId="4207C362"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TCP Flags from early and late packets</w:t>
            </w:r>
          </w:p>
        </w:tc>
        <w:tc>
          <w:tcPr>
            <w:tcW w:w="1258" w:type="dxa"/>
            <w:shd w:val="clear" w:color="auto" w:fill="auto"/>
          </w:tcPr>
          <w:p w14:paraId="3EDF50B5" w14:textId="77777777" w:rsidR="001F715E" w:rsidRPr="00864DC2" w:rsidRDefault="001F715E" w:rsidP="00FD4115">
            <w:pPr>
              <w:tabs>
                <w:tab w:val="center" w:pos="4320"/>
                <w:tab w:val="right" w:pos="8640"/>
              </w:tabs>
              <w:spacing w:line="264" w:lineRule="auto"/>
              <w:rPr>
                <w:sz w:val="20"/>
                <w:szCs w:val="20"/>
              </w:rPr>
            </w:pPr>
            <w:proofErr w:type="gramStart"/>
            <w:r w:rsidRPr="00864DC2">
              <w:rPr>
                <w:sz w:val="20"/>
                <w:szCs w:val="20"/>
              </w:rPr>
              <w:t>string</w:t>
            </w:r>
            <w:proofErr w:type="gramEnd"/>
          </w:p>
        </w:tc>
        <w:tc>
          <w:tcPr>
            <w:tcW w:w="761" w:type="dxa"/>
            <w:gridSpan w:val="2"/>
            <w:shd w:val="clear" w:color="auto" w:fill="auto"/>
          </w:tcPr>
          <w:p w14:paraId="1827FBE2" w14:textId="77777777" w:rsidR="001F715E" w:rsidRPr="0048305B" w:rsidRDefault="001F715E" w:rsidP="0048305B">
            <w:pPr>
              <w:pStyle w:val="ComputerCode"/>
              <w:rPr>
                <w:rFonts w:cs="Courier New"/>
              </w:rPr>
            </w:pPr>
            <w:r w:rsidRPr="0048305B">
              <w:rPr>
                <w:rFonts w:cs="Courier New"/>
              </w:rPr>
              <w:t>4</w:t>
            </w:r>
          </w:p>
        </w:tc>
        <w:tc>
          <w:tcPr>
            <w:tcW w:w="2956" w:type="dxa"/>
            <w:shd w:val="clear" w:color="auto" w:fill="auto"/>
          </w:tcPr>
          <w:p w14:paraId="50F6D58E" w14:textId="77777777" w:rsidR="001F715E" w:rsidRPr="00864DC2" w:rsidRDefault="001F715E" w:rsidP="00FD4115">
            <w:pPr>
              <w:tabs>
                <w:tab w:val="center" w:pos="4320"/>
                <w:tab w:val="right" w:pos="8640"/>
              </w:tabs>
              <w:spacing w:line="264" w:lineRule="auto"/>
              <w:rPr>
                <w:sz w:val="20"/>
                <w:szCs w:val="20"/>
              </w:rPr>
            </w:pPr>
            <w:r w:rsidRPr="00864DC2">
              <w:rPr>
                <w:sz w:val="20"/>
                <w:szCs w:val="20"/>
              </w:rPr>
              <w:t>For TCP Flows (</w:t>
            </w:r>
            <w:r w:rsidRPr="00D03B2D">
              <w:rPr>
                <w:rStyle w:val="ComputerCode-smallChar"/>
              </w:rPr>
              <w:t>PROTO=6</w:t>
            </w:r>
            <w:r w:rsidRPr="00864DC2">
              <w:rPr>
                <w:sz w:val="20"/>
                <w:szCs w:val="20"/>
              </w:rPr>
              <w:t xml:space="preserve">): </w:t>
            </w:r>
            <w:r w:rsidR="00D03B2D">
              <w:rPr>
                <w:sz w:val="20"/>
                <w:szCs w:val="20"/>
              </w:rPr>
              <w:t xml:space="preserve"> </w:t>
            </w:r>
            <w:r w:rsidRPr="00864DC2">
              <w:rPr>
                <w:sz w:val="20"/>
                <w:szCs w:val="20"/>
              </w:rPr>
              <w:t>Up to 32</w:t>
            </w:r>
            <w:r w:rsidR="00284173">
              <w:rPr>
                <w:sz w:val="20"/>
                <w:szCs w:val="20"/>
              </w:rPr>
              <w:t xml:space="preserve"> </w:t>
            </w:r>
            <w:proofErr w:type="gramStart"/>
            <w:r w:rsidR="00284173">
              <w:rPr>
                <w:sz w:val="20"/>
                <w:szCs w:val="20"/>
              </w:rPr>
              <w:t>hex</w:t>
            </w:r>
            <w:proofErr w:type="gramEnd"/>
            <w:r w:rsidR="00284173">
              <w:rPr>
                <w:sz w:val="20"/>
                <w:szCs w:val="20"/>
              </w:rPr>
              <w:t xml:space="preserve"> encoded TCP flag values (2 </w:t>
            </w:r>
            <w:r w:rsidRPr="00864DC2">
              <w:rPr>
                <w:sz w:val="20"/>
                <w:szCs w:val="20"/>
              </w:rPr>
              <w:t xml:space="preserve">hex digits). </w:t>
            </w:r>
            <w:r w:rsidR="00D03B2D">
              <w:rPr>
                <w:sz w:val="20"/>
                <w:szCs w:val="20"/>
              </w:rPr>
              <w:t xml:space="preserve"> </w:t>
            </w:r>
            <w:r w:rsidRPr="00864DC2">
              <w:rPr>
                <w:sz w:val="20"/>
                <w:szCs w:val="20"/>
              </w:rPr>
              <w:t xml:space="preserve">Each </w:t>
            </w:r>
            <w:r w:rsidR="00A967C0">
              <w:rPr>
                <w:sz w:val="20"/>
                <w:szCs w:val="20"/>
              </w:rPr>
              <w:t>value</w:t>
            </w:r>
            <w:r w:rsidRPr="00864DC2">
              <w:rPr>
                <w:sz w:val="20"/>
                <w:szCs w:val="20"/>
              </w:rPr>
              <w:t xml:space="preserve"> is preceded by either a</w:t>
            </w:r>
            <w:r w:rsidR="00D03B2D">
              <w:rPr>
                <w:sz w:val="20"/>
                <w:szCs w:val="20"/>
              </w:rPr>
              <w:t xml:space="preserve"> </w:t>
            </w:r>
            <w:r w:rsidR="009D5618">
              <w:rPr>
                <w:sz w:val="20"/>
                <w:szCs w:val="20"/>
              </w:rPr>
              <w:t>“</w:t>
            </w:r>
            <w:r w:rsidR="00904F64">
              <w:rPr>
                <w:sz w:val="20"/>
                <w:szCs w:val="20"/>
              </w:rPr>
              <w:t>+</w:t>
            </w:r>
            <w:r w:rsidR="009D5618">
              <w:rPr>
                <w:sz w:val="20"/>
                <w:szCs w:val="20"/>
              </w:rPr>
              <w:t>”</w:t>
            </w:r>
            <w:r w:rsidRPr="00864DC2">
              <w:rPr>
                <w:sz w:val="20"/>
                <w:szCs w:val="20"/>
              </w:rPr>
              <w:t xml:space="preserve"> (source) or a </w:t>
            </w:r>
            <w:r w:rsidR="00904F64">
              <w:rPr>
                <w:sz w:val="20"/>
                <w:szCs w:val="20"/>
              </w:rPr>
              <w:t>“-”</w:t>
            </w:r>
            <w:r w:rsidRPr="00864DC2">
              <w:rPr>
                <w:sz w:val="20"/>
                <w:szCs w:val="20"/>
              </w:rPr>
              <w:t xml:space="preserve"> (destination) to indicate that flag is from a packet whose address matches the first seen source address or first seen destination address of the flow. </w:t>
            </w:r>
            <w:r w:rsidR="00770931">
              <w:rPr>
                <w:sz w:val="20"/>
                <w:szCs w:val="20"/>
              </w:rPr>
              <w:t xml:space="preserve"> </w:t>
            </w:r>
            <w:r w:rsidRPr="00864DC2">
              <w:rPr>
                <w:sz w:val="20"/>
                <w:szCs w:val="20"/>
              </w:rPr>
              <w:t xml:space="preserve">If there are more than 32 packets in the TCP flow, the last five entries will be flags from the final </w:t>
            </w:r>
            <w:r w:rsidR="00770931">
              <w:rPr>
                <w:sz w:val="20"/>
                <w:szCs w:val="20"/>
              </w:rPr>
              <w:t>five</w:t>
            </w:r>
            <w:r w:rsidRPr="00864DC2">
              <w:rPr>
                <w:sz w:val="20"/>
                <w:szCs w:val="20"/>
              </w:rPr>
              <w:t xml:space="preserve"> packets in the flow. </w:t>
            </w:r>
            <w:r w:rsidR="00770931">
              <w:rPr>
                <w:sz w:val="20"/>
                <w:szCs w:val="20"/>
              </w:rPr>
              <w:t xml:space="preserve"> </w:t>
            </w:r>
            <w:r w:rsidRPr="00864DC2">
              <w:rPr>
                <w:sz w:val="20"/>
                <w:szCs w:val="20"/>
              </w:rPr>
              <w:t xml:space="preserve">If this is the case, they will be marked with a </w:t>
            </w:r>
            <w:r w:rsidR="00904F64">
              <w:rPr>
                <w:sz w:val="20"/>
                <w:szCs w:val="20"/>
              </w:rPr>
              <w:t>“&lt;”</w:t>
            </w:r>
            <w:r w:rsidRPr="00864DC2">
              <w:rPr>
                <w:sz w:val="20"/>
                <w:szCs w:val="20"/>
              </w:rPr>
              <w:t xml:space="preserve"> (source) or a </w:t>
            </w:r>
            <w:r w:rsidR="00904F64">
              <w:rPr>
                <w:sz w:val="20"/>
                <w:szCs w:val="20"/>
              </w:rPr>
              <w:t>“&gt;”</w:t>
            </w:r>
            <w:r w:rsidRPr="00864DC2">
              <w:rPr>
                <w:sz w:val="20"/>
                <w:szCs w:val="20"/>
              </w:rPr>
              <w:t xml:space="preserve"> (destination).</w:t>
            </w:r>
          </w:p>
        </w:tc>
      </w:tr>
      <w:tr w:rsidR="00580C47" w:rsidRPr="00864DC2" w14:paraId="05747E27" w14:textId="77777777" w:rsidTr="00174D37">
        <w:trPr>
          <w:cantSplit/>
          <w:jc w:val="center"/>
        </w:trPr>
        <w:tc>
          <w:tcPr>
            <w:tcW w:w="534" w:type="dxa"/>
            <w:tcBorders>
              <w:bottom w:val="nil"/>
            </w:tcBorders>
            <w:shd w:val="clear" w:color="auto" w:fill="F2F2F2"/>
          </w:tcPr>
          <w:p w14:paraId="432ED676" w14:textId="77777777" w:rsidR="00580C47" w:rsidRPr="00504DCA" w:rsidRDefault="00580C47" w:rsidP="00C31E40">
            <w:pPr>
              <w:numPr>
                <w:ilvl w:val="0"/>
                <w:numId w:val="1"/>
              </w:numPr>
              <w:ind w:left="0" w:firstLine="0"/>
              <w:jc w:val="both"/>
              <w:rPr>
                <w:sz w:val="20"/>
                <w:szCs w:val="20"/>
              </w:rPr>
            </w:pPr>
          </w:p>
        </w:tc>
        <w:tc>
          <w:tcPr>
            <w:tcW w:w="2555" w:type="dxa"/>
            <w:gridSpan w:val="2"/>
            <w:tcBorders>
              <w:bottom w:val="nil"/>
            </w:tcBorders>
            <w:shd w:val="clear" w:color="auto" w:fill="F2F2F2"/>
          </w:tcPr>
          <w:p w14:paraId="76E65743"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SRC_FIRST_TCP_TS</w:t>
            </w:r>
          </w:p>
          <w:p w14:paraId="7DAEA2D7" w14:textId="77777777" w:rsidR="00580C47" w:rsidRPr="00EF41CC" w:rsidRDefault="00580C47"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2FAA1BE6"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 xml:space="preserve">  Default: Null</w:t>
            </w:r>
          </w:p>
          <w:p w14:paraId="2BFD21E5"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 xml:space="preserve">  Min: 0</w:t>
            </w:r>
          </w:p>
          <w:p w14:paraId="290A11C7"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0258D2FE"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 xml:space="preserve">  Null: See Explanation</w:t>
            </w:r>
          </w:p>
          <w:p w14:paraId="24A309A1" w14:textId="77777777" w:rsidR="00580C47" w:rsidRPr="00EF41CC" w:rsidRDefault="00580C47" w:rsidP="0061783E">
            <w:pPr>
              <w:tabs>
                <w:tab w:val="center" w:pos="4320"/>
                <w:tab w:val="right" w:pos="8640"/>
              </w:tabs>
              <w:spacing w:line="264" w:lineRule="auto"/>
              <w:rPr>
                <w:sz w:val="20"/>
                <w:szCs w:val="20"/>
              </w:rPr>
            </w:pPr>
            <w:r w:rsidRPr="00EF41CC">
              <w:rPr>
                <w:sz w:val="20"/>
                <w:szCs w:val="20"/>
              </w:rPr>
              <w:t xml:space="preserve">  Width: 0-10</w:t>
            </w:r>
          </w:p>
        </w:tc>
        <w:tc>
          <w:tcPr>
            <w:tcW w:w="1526" w:type="dxa"/>
            <w:tcBorders>
              <w:bottom w:val="nil"/>
            </w:tcBorders>
            <w:shd w:val="clear" w:color="auto" w:fill="F2F2F2"/>
          </w:tcPr>
          <w:p w14:paraId="1DB5378A" w14:textId="77777777" w:rsidR="00580C47" w:rsidRPr="00864DC2" w:rsidRDefault="00580C47" w:rsidP="0061783E">
            <w:pPr>
              <w:tabs>
                <w:tab w:val="center" w:pos="4320"/>
                <w:tab w:val="right" w:pos="8640"/>
              </w:tabs>
              <w:spacing w:line="264" w:lineRule="auto"/>
              <w:rPr>
                <w:sz w:val="20"/>
                <w:szCs w:val="20"/>
              </w:rPr>
            </w:pPr>
            <w:r w:rsidRPr="00864DC2">
              <w:rPr>
                <w:sz w:val="20"/>
                <w:szCs w:val="20"/>
              </w:rPr>
              <w:t xml:space="preserve">Source TCP initial </w:t>
            </w:r>
            <w:r>
              <w:rPr>
                <w:sz w:val="20"/>
                <w:szCs w:val="20"/>
              </w:rPr>
              <w:t>timestamp</w:t>
            </w:r>
          </w:p>
        </w:tc>
        <w:tc>
          <w:tcPr>
            <w:tcW w:w="1258" w:type="dxa"/>
            <w:tcBorders>
              <w:bottom w:val="nil"/>
            </w:tcBorders>
            <w:shd w:val="clear" w:color="auto" w:fill="F2F2F2"/>
          </w:tcPr>
          <w:p w14:paraId="4C206FA4" w14:textId="77777777" w:rsidR="00580C47" w:rsidRPr="00864DC2" w:rsidRDefault="00580C47" w:rsidP="0061783E">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bottom w:val="nil"/>
            </w:tcBorders>
            <w:shd w:val="clear" w:color="auto" w:fill="F2F2F2"/>
          </w:tcPr>
          <w:p w14:paraId="1367BD7F" w14:textId="77777777" w:rsidR="00580C47" w:rsidRPr="0048305B" w:rsidRDefault="00580C47" w:rsidP="0061783E">
            <w:pPr>
              <w:pStyle w:val="ComputerCode"/>
              <w:rPr>
                <w:rFonts w:cs="Courier New"/>
              </w:rPr>
            </w:pPr>
            <w:r w:rsidRPr="0048305B">
              <w:rPr>
                <w:rFonts w:cs="Courier New"/>
              </w:rPr>
              <w:t>4</w:t>
            </w:r>
          </w:p>
        </w:tc>
        <w:tc>
          <w:tcPr>
            <w:tcW w:w="2956" w:type="dxa"/>
            <w:tcBorders>
              <w:bottom w:val="nil"/>
            </w:tcBorders>
            <w:shd w:val="clear" w:color="auto" w:fill="F2F2F2"/>
          </w:tcPr>
          <w:p w14:paraId="0DDD7F97" w14:textId="77777777" w:rsidR="00580C47" w:rsidRPr="00864DC2" w:rsidRDefault="00580C47" w:rsidP="0061783E">
            <w:pPr>
              <w:tabs>
                <w:tab w:val="center" w:pos="4320"/>
                <w:tab w:val="right" w:pos="8640"/>
              </w:tabs>
              <w:spacing w:line="264" w:lineRule="auto"/>
              <w:rPr>
                <w:sz w:val="20"/>
                <w:szCs w:val="20"/>
              </w:rPr>
            </w:pPr>
            <w:proofErr w:type="gramStart"/>
            <w:r w:rsidRPr="00864DC2">
              <w:rPr>
                <w:sz w:val="20"/>
                <w:szCs w:val="20"/>
              </w:rPr>
              <w:t xml:space="preserve">The TCP </w:t>
            </w:r>
            <w:r>
              <w:rPr>
                <w:sz w:val="20"/>
                <w:szCs w:val="20"/>
              </w:rPr>
              <w:t>timestamp</w:t>
            </w:r>
            <w:r w:rsidRPr="00864DC2">
              <w:rPr>
                <w:sz w:val="20"/>
                <w:szCs w:val="20"/>
              </w:rPr>
              <w:t xml:space="preserve"> from the first packet whose address matches the first seen source address of the flow.</w:t>
            </w:r>
            <w:proofErr w:type="gramEnd"/>
            <w:r>
              <w:rPr>
                <w:sz w:val="20"/>
                <w:szCs w:val="20"/>
              </w:rPr>
              <w:t xml:space="preserve">  A value of </w:t>
            </w:r>
            <w:r w:rsidRPr="00770931">
              <w:rPr>
                <w:rStyle w:val="ComputerCode-smallChar"/>
              </w:rPr>
              <w:t>0</w:t>
            </w:r>
            <w:r>
              <w:rPr>
                <w:sz w:val="20"/>
                <w:szCs w:val="20"/>
              </w:rPr>
              <w:t xml:space="preserve"> indicates that the first seen source packet had a value of </w:t>
            </w:r>
            <w:r w:rsidRPr="00770931">
              <w:rPr>
                <w:rStyle w:val="ComputerCode-smallChar"/>
              </w:rPr>
              <w:t>0</w:t>
            </w:r>
            <w:r>
              <w:rPr>
                <w:sz w:val="20"/>
                <w:szCs w:val="20"/>
              </w:rPr>
              <w:t xml:space="preserve">. </w:t>
            </w:r>
            <w:r w:rsidRPr="00864DC2">
              <w:rPr>
                <w:sz w:val="20"/>
                <w:szCs w:val="20"/>
              </w:rPr>
              <w:t xml:space="preserve"> 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w:t>
            </w:r>
            <w:r>
              <w:rPr>
                <w:sz w:val="20"/>
                <w:szCs w:val="20"/>
              </w:rPr>
              <w:t xml:space="preserve">yer </w:t>
            </w:r>
            <w:r w:rsidRPr="00864DC2">
              <w:rPr>
                <w:sz w:val="20"/>
                <w:szCs w:val="20"/>
              </w:rPr>
              <w:t xml:space="preserve">3 packets; </w:t>
            </w:r>
            <w:r w:rsidR="00833ADA">
              <w:rPr>
                <w:sz w:val="20"/>
                <w:szCs w:val="20"/>
              </w:rPr>
              <w:t xml:space="preserve">or there was no timestamp option set in the TCP header </w:t>
            </w:r>
            <w:r w:rsidRPr="00864DC2">
              <w:rPr>
                <w:sz w:val="20"/>
                <w:szCs w:val="20"/>
              </w:rPr>
              <w:t>or layer 4 packets exist</w:t>
            </w:r>
            <w:r>
              <w:rPr>
                <w:sz w:val="20"/>
                <w:szCs w:val="20"/>
              </w:rPr>
              <w:t>,</w:t>
            </w:r>
            <w:r w:rsidRPr="00864DC2">
              <w:rPr>
                <w:sz w:val="20"/>
                <w:szCs w:val="20"/>
              </w:rPr>
              <w:t xml:space="preserve"> but the protocol is not TCP.</w:t>
            </w:r>
          </w:p>
        </w:tc>
      </w:tr>
      <w:tr w:rsidR="00580C47" w:rsidRPr="00864DC2" w14:paraId="4A9E3B6F" w14:textId="77777777" w:rsidTr="00174D37">
        <w:trPr>
          <w:cantSplit/>
          <w:jc w:val="center"/>
        </w:trPr>
        <w:tc>
          <w:tcPr>
            <w:tcW w:w="534" w:type="dxa"/>
            <w:tcBorders>
              <w:top w:val="nil"/>
              <w:bottom w:val="nil"/>
            </w:tcBorders>
            <w:shd w:val="clear" w:color="auto" w:fill="auto"/>
          </w:tcPr>
          <w:p w14:paraId="61185DC8" w14:textId="77777777" w:rsidR="00580C47" w:rsidRPr="00504DCA" w:rsidRDefault="00580C47"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7ED2A3A9"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SRC_FIRST_TCP_SEQ</w:t>
            </w:r>
          </w:p>
          <w:p w14:paraId="71DD7AB6" w14:textId="77777777" w:rsidR="00580C47" w:rsidRPr="00EF41CC" w:rsidRDefault="00580C47"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58B97CBF"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 xml:space="preserve">  Default: Null</w:t>
            </w:r>
          </w:p>
          <w:p w14:paraId="5EF38320"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 xml:space="preserve">  Min: 0</w:t>
            </w:r>
          </w:p>
          <w:p w14:paraId="3EFA575D"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24F6647A"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 xml:space="preserve">  Null: See Explanation</w:t>
            </w:r>
          </w:p>
          <w:p w14:paraId="1B79600F" w14:textId="77777777" w:rsidR="00580C47" w:rsidRPr="00EF41CC" w:rsidRDefault="00580C47" w:rsidP="00FD4115">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bottom w:val="nil"/>
            </w:tcBorders>
            <w:shd w:val="clear" w:color="auto" w:fill="auto"/>
          </w:tcPr>
          <w:p w14:paraId="1A66DAB8" w14:textId="77777777" w:rsidR="00580C47" w:rsidRPr="00864DC2" w:rsidRDefault="00580C47" w:rsidP="00FD4115">
            <w:pPr>
              <w:tabs>
                <w:tab w:val="center" w:pos="4320"/>
                <w:tab w:val="right" w:pos="8640"/>
              </w:tabs>
              <w:spacing w:line="264" w:lineRule="auto"/>
              <w:rPr>
                <w:sz w:val="20"/>
                <w:szCs w:val="20"/>
              </w:rPr>
            </w:pPr>
            <w:r w:rsidRPr="00864DC2">
              <w:rPr>
                <w:sz w:val="20"/>
                <w:szCs w:val="20"/>
              </w:rPr>
              <w:t>Source TCP initial sequence number</w:t>
            </w:r>
          </w:p>
        </w:tc>
        <w:tc>
          <w:tcPr>
            <w:tcW w:w="1258" w:type="dxa"/>
            <w:tcBorders>
              <w:top w:val="nil"/>
              <w:bottom w:val="nil"/>
            </w:tcBorders>
            <w:shd w:val="clear" w:color="auto" w:fill="auto"/>
          </w:tcPr>
          <w:p w14:paraId="76E19251" w14:textId="77777777" w:rsidR="00580C47" w:rsidRPr="00864DC2" w:rsidRDefault="00580C47"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auto"/>
          </w:tcPr>
          <w:p w14:paraId="46B72696" w14:textId="77777777" w:rsidR="00580C47" w:rsidRPr="0048305B" w:rsidRDefault="00580C47"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7B501763" w14:textId="77777777" w:rsidR="00580C47" w:rsidRPr="00864DC2" w:rsidRDefault="00580C47" w:rsidP="00FD4115">
            <w:pPr>
              <w:tabs>
                <w:tab w:val="center" w:pos="4320"/>
                <w:tab w:val="right" w:pos="8640"/>
              </w:tabs>
              <w:spacing w:line="264" w:lineRule="auto"/>
              <w:rPr>
                <w:sz w:val="20"/>
                <w:szCs w:val="20"/>
              </w:rPr>
            </w:pPr>
            <w:proofErr w:type="gramStart"/>
            <w:r w:rsidRPr="00864DC2">
              <w:rPr>
                <w:sz w:val="20"/>
                <w:szCs w:val="20"/>
              </w:rPr>
              <w:t>The TCP sequence number from the first packet whose address matches the first seen source address of the flow.</w:t>
            </w:r>
            <w:proofErr w:type="gramEnd"/>
            <w:r>
              <w:rPr>
                <w:sz w:val="20"/>
                <w:szCs w:val="20"/>
              </w:rPr>
              <w:t xml:space="preserve">  A value of </w:t>
            </w:r>
            <w:r w:rsidRPr="00770931">
              <w:rPr>
                <w:rStyle w:val="ComputerCode-smallChar"/>
              </w:rPr>
              <w:t>0</w:t>
            </w:r>
            <w:r>
              <w:rPr>
                <w:sz w:val="20"/>
                <w:szCs w:val="20"/>
              </w:rPr>
              <w:t xml:space="preserve"> indicates that the first seen source packet had a value of </w:t>
            </w:r>
            <w:r w:rsidRPr="00770931">
              <w:rPr>
                <w:rStyle w:val="ComputerCode-smallChar"/>
              </w:rPr>
              <w:t>0</w:t>
            </w:r>
            <w:r>
              <w:rPr>
                <w:sz w:val="20"/>
                <w:szCs w:val="20"/>
              </w:rPr>
              <w:t xml:space="preserve">. </w:t>
            </w:r>
            <w:r w:rsidRPr="00864DC2">
              <w:rPr>
                <w:sz w:val="20"/>
                <w:szCs w:val="20"/>
              </w:rPr>
              <w:t xml:space="preserve"> 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w:t>
            </w:r>
            <w:r>
              <w:rPr>
                <w:sz w:val="20"/>
                <w:szCs w:val="20"/>
              </w:rPr>
              <w:t xml:space="preserve">yer </w:t>
            </w:r>
            <w:r w:rsidRPr="00864DC2">
              <w:rPr>
                <w:sz w:val="20"/>
                <w:szCs w:val="20"/>
              </w:rPr>
              <w:t>3 packets; or layer 4 packets exist</w:t>
            </w:r>
            <w:r>
              <w:rPr>
                <w:sz w:val="20"/>
                <w:szCs w:val="20"/>
              </w:rPr>
              <w:t>,</w:t>
            </w:r>
            <w:r w:rsidRPr="00864DC2">
              <w:rPr>
                <w:sz w:val="20"/>
                <w:szCs w:val="20"/>
              </w:rPr>
              <w:t xml:space="preserve"> but the protocol is not TCP.</w:t>
            </w:r>
          </w:p>
        </w:tc>
      </w:tr>
      <w:tr w:rsidR="004530FA" w:rsidRPr="00864DC2" w14:paraId="0AC6FE7C" w14:textId="77777777" w:rsidTr="00174D37">
        <w:trPr>
          <w:cantSplit/>
          <w:jc w:val="center"/>
        </w:trPr>
        <w:tc>
          <w:tcPr>
            <w:tcW w:w="534" w:type="dxa"/>
            <w:tcBorders>
              <w:top w:val="nil"/>
              <w:bottom w:val="nil"/>
            </w:tcBorders>
            <w:shd w:val="clear" w:color="auto" w:fill="F2F2F2"/>
          </w:tcPr>
          <w:p w14:paraId="335ADE94" w14:textId="77777777" w:rsidR="004530FA" w:rsidRPr="00504DCA" w:rsidRDefault="004530FA"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401991A8"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DST_FIRST_TCP_TS</w:t>
            </w:r>
          </w:p>
          <w:p w14:paraId="2FF5B538" w14:textId="77777777" w:rsidR="004530FA" w:rsidRPr="00EF41CC" w:rsidRDefault="004530FA"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0036015C"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 xml:space="preserve">  Default: Null</w:t>
            </w:r>
          </w:p>
          <w:p w14:paraId="32DEDBFF"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 xml:space="preserve">  Min: 0</w:t>
            </w:r>
          </w:p>
          <w:p w14:paraId="2AAA9A9C"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6DFA13C8"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 xml:space="preserve">  Null: See Explanation</w:t>
            </w:r>
          </w:p>
          <w:p w14:paraId="2DD5D9F1" w14:textId="77777777" w:rsidR="004530FA" w:rsidRPr="00EF41CC" w:rsidRDefault="004530FA" w:rsidP="0061783E">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bottom w:val="nil"/>
            </w:tcBorders>
            <w:shd w:val="clear" w:color="auto" w:fill="F2F2F2"/>
          </w:tcPr>
          <w:p w14:paraId="0016B6D1" w14:textId="77777777" w:rsidR="004530FA" w:rsidRPr="00864DC2" w:rsidRDefault="004530FA" w:rsidP="0061783E">
            <w:pPr>
              <w:tabs>
                <w:tab w:val="center" w:pos="4320"/>
                <w:tab w:val="right" w:pos="8640"/>
              </w:tabs>
              <w:spacing w:line="264" w:lineRule="auto"/>
              <w:rPr>
                <w:sz w:val="20"/>
                <w:szCs w:val="20"/>
              </w:rPr>
            </w:pPr>
            <w:r>
              <w:rPr>
                <w:sz w:val="20"/>
                <w:szCs w:val="20"/>
              </w:rPr>
              <w:t>Destination</w:t>
            </w:r>
            <w:r w:rsidRPr="00864DC2">
              <w:rPr>
                <w:sz w:val="20"/>
                <w:szCs w:val="20"/>
              </w:rPr>
              <w:t xml:space="preserve"> TCP initial </w:t>
            </w:r>
            <w:r>
              <w:rPr>
                <w:sz w:val="20"/>
                <w:szCs w:val="20"/>
              </w:rPr>
              <w:t>timestamp</w:t>
            </w:r>
          </w:p>
        </w:tc>
        <w:tc>
          <w:tcPr>
            <w:tcW w:w="1258" w:type="dxa"/>
            <w:tcBorders>
              <w:top w:val="nil"/>
              <w:bottom w:val="nil"/>
            </w:tcBorders>
            <w:shd w:val="clear" w:color="auto" w:fill="F2F2F2"/>
          </w:tcPr>
          <w:p w14:paraId="02700F40" w14:textId="77777777" w:rsidR="004530FA" w:rsidRPr="00864DC2" w:rsidRDefault="004530FA" w:rsidP="0061783E">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F2F2F2"/>
          </w:tcPr>
          <w:p w14:paraId="2005BAE2" w14:textId="77777777" w:rsidR="004530FA" w:rsidRPr="0048305B" w:rsidRDefault="004530FA" w:rsidP="0061783E">
            <w:pPr>
              <w:pStyle w:val="ComputerCode"/>
              <w:rPr>
                <w:rFonts w:cs="Courier New"/>
              </w:rPr>
            </w:pPr>
            <w:r w:rsidRPr="0048305B">
              <w:rPr>
                <w:rFonts w:cs="Courier New"/>
              </w:rPr>
              <w:t>4</w:t>
            </w:r>
          </w:p>
        </w:tc>
        <w:tc>
          <w:tcPr>
            <w:tcW w:w="2956" w:type="dxa"/>
            <w:tcBorders>
              <w:top w:val="nil"/>
              <w:bottom w:val="nil"/>
            </w:tcBorders>
            <w:shd w:val="clear" w:color="auto" w:fill="F2F2F2"/>
          </w:tcPr>
          <w:p w14:paraId="16DF2CD1" w14:textId="77777777" w:rsidR="004530FA" w:rsidRPr="00864DC2" w:rsidRDefault="004530FA" w:rsidP="0061783E">
            <w:pPr>
              <w:tabs>
                <w:tab w:val="center" w:pos="4320"/>
                <w:tab w:val="right" w:pos="8640"/>
              </w:tabs>
              <w:spacing w:line="264" w:lineRule="auto"/>
              <w:rPr>
                <w:sz w:val="20"/>
                <w:szCs w:val="20"/>
              </w:rPr>
            </w:pPr>
            <w:proofErr w:type="gramStart"/>
            <w:r w:rsidRPr="00864DC2">
              <w:rPr>
                <w:sz w:val="20"/>
                <w:szCs w:val="20"/>
              </w:rPr>
              <w:t xml:space="preserve">The TCP </w:t>
            </w:r>
            <w:r>
              <w:rPr>
                <w:sz w:val="20"/>
                <w:szCs w:val="20"/>
              </w:rPr>
              <w:t>timestamp</w:t>
            </w:r>
            <w:r w:rsidRPr="00864DC2">
              <w:rPr>
                <w:sz w:val="20"/>
                <w:szCs w:val="20"/>
              </w:rPr>
              <w:t xml:space="preserve"> from the first packet whose address matches the first seen </w:t>
            </w:r>
            <w:r>
              <w:rPr>
                <w:sz w:val="20"/>
                <w:szCs w:val="20"/>
              </w:rPr>
              <w:t>destination</w:t>
            </w:r>
            <w:r w:rsidRPr="00864DC2">
              <w:rPr>
                <w:sz w:val="20"/>
                <w:szCs w:val="20"/>
              </w:rPr>
              <w:t xml:space="preserve"> address of the flow.</w:t>
            </w:r>
            <w:proofErr w:type="gramEnd"/>
            <w:r>
              <w:rPr>
                <w:sz w:val="20"/>
                <w:szCs w:val="20"/>
              </w:rPr>
              <w:t xml:space="preserve">  A value of </w:t>
            </w:r>
            <w:r w:rsidRPr="00770931">
              <w:rPr>
                <w:rStyle w:val="ComputerCode-smallChar"/>
              </w:rPr>
              <w:t>0</w:t>
            </w:r>
            <w:r>
              <w:rPr>
                <w:sz w:val="20"/>
                <w:szCs w:val="20"/>
              </w:rPr>
              <w:t xml:space="preserve"> indicates that the first seen destination packet had a value of </w:t>
            </w:r>
            <w:r w:rsidRPr="00770931">
              <w:rPr>
                <w:rStyle w:val="ComputerCode-smallChar"/>
              </w:rPr>
              <w:t>0</w:t>
            </w:r>
            <w:r>
              <w:rPr>
                <w:sz w:val="20"/>
                <w:szCs w:val="20"/>
              </w:rPr>
              <w:t xml:space="preserve">. </w:t>
            </w:r>
            <w:r w:rsidRPr="00864DC2">
              <w:rPr>
                <w:sz w:val="20"/>
                <w:szCs w:val="20"/>
              </w:rPr>
              <w:t xml:space="preserve"> 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w:t>
            </w:r>
            <w:r>
              <w:rPr>
                <w:sz w:val="20"/>
                <w:szCs w:val="20"/>
              </w:rPr>
              <w:t xml:space="preserve">yer </w:t>
            </w:r>
            <w:r w:rsidRPr="00864DC2">
              <w:rPr>
                <w:sz w:val="20"/>
                <w:szCs w:val="20"/>
              </w:rPr>
              <w:t xml:space="preserve">3 packets; </w:t>
            </w:r>
            <w:r>
              <w:rPr>
                <w:sz w:val="20"/>
                <w:szCs w:val="20"/>
              </w:rPr>
              <w:t>or there was no timestamp option set in the TCP header</w:t>
            </w:r>
            <w:r w:rsidR="00744D58">
              <w:rPr>
                <w:sz w:val="20"/>
                <w:szCs w:val="20"/>
              </w:rPr>
              <w:t>,</w:t>
            </w:r>
            <w:r>
              <w:rPr>
                <w:sz w:val="20"/>
                <w:szCs w:val="20"/>
              </w:rPr>
              <w:t xml:space="preserve"> </w:t>
            </w:r>
            <w:r w:rsidRPr="00864DC2">
              <w:rPr>
                <w:sz w:val="20"/>
                <w:szCs w:val="20"/>
              </w:rPr>
              <w:t>or layer 4 packets exist</w:t>
            </w:r>
            <w:r>
              <w:rPr>
                <w:sz w:val="20"/>
                <w:szCs w:val="20"/>
              </w:rPr>
              <w:t>,</w:t>
            </w:r>
            <w:r w:rsidRPr="00864DC2">
              <w:rPr>
                <w:sz w:val="20"/>
                <w:szCs w:val="20"/>
              </w:rPr>
              <w:t xml:space="preserve"> but the protocol is not TCP.</w:t>
            </w:r>
          </w:p>
        </w:tc>
      </w:tr>
      <w:tr w:rsidR="004530FA" w:rsidRPr="00864DC2" w14:paraId="72D8D06C" w14:textId="77777777" w:rsidTr="00174D37">
        <w:trPr>
          <w:cantSplit/>
          <w:jc w:val="center"/>
        </w:trPr>
        <w:tc>
          <w:tcPr>
            <w:tcW w:w="534" w:type="dxa"/>
            <w:tcBorders>
              <w:top w:val="nil"/>
            </w:tcBorders>
            <w:shd w:val="clear" w:color="auto" w:fill="auto"/>
          </w:tcPr>
          <w:p w14:paraId="0F1D8323" w14:textId="77777777" w:rsidR="004530FA" w:rsidRPr="00504DCA" w:rsidRDefault="004530FA" w:rsidP="00C31E40">
            <w:pPr>
              <w:numPr>
                <w:ilvl w:val="0"/>
                <w:numId w:val="1"/>
              </w:numPr>
              <w:ind w:left="0" w:firstLine="0"/>
              <w:jc w:val="both"/>
              <w:rPr>
                <w:sz w:val="20"/>
                <w:szCs w:val="20"/>
              </w:rPr>
            </w:pPr>
          </w:p>
        </w:tc>
        <w:tc>
          <w:tcPr>
            <w:tcW w:w="2555" w:type="dxa"/>
            <w:gridSpan w:val="2"/>
            <w:tcBorders>
              <w:top w:val="nil"/>
            </w:tcBorders>
            <w:shd w:val="clear" w:color="auto" w:fill="auto"/>
          </w:tcPr>
          <w:p w14:paraId="7A3C9001"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DST_FIRST_TCP_SEQ</w:t>
            </w:r>
          </w:p>
          <w:p w14:paraId="006D82B5" w14:textId="77777777" w:rsidR="004530FA" w:rsidRPr="00EF41CC" w:rsidRDefault="004530FA"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043C157A"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 xml:space="preserve">  Default: Null</w:t>
            </w:r>
          </w:p>
          <w:p w14:paraId="101093E2"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 xml:space="preserve">  Min: 0</w:t>
            </w:r>
          </w:p>
          <w:p w14:paraId="67060AAA"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6DD41A37"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 xml:space="preserve">  Null: See Explanation</w:t>
            </w:r>
          </w:p>
          <w:p w14:paraId="7CFEA910" w14:textId="77777777" w:rsidR="004530FA" w:rsidRPr="00EF41CC" w:rsidRDefault="004530FA" w:rsidP="00FD4115">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tcBorders>
            <w:shd w:val="clear" w:color="auto" w:fill="auto"/>
          </w:tcPr>
          <w:p w14:paraId="50A8B908" w14:textId="77777777" w:rsidR="004530FA" w:rsidRPr="00864DC2" w:rsidRDefault="004530FA" w:rsidP="00FD4115">
            <w:pPr>
              <w:tabs>
                <w:tab w:val="center" w:pos="4320"/>
                <w:tab w:val="right" w:pos="8640"/>
              </w:tabs>
              <w:spacing w:line="264" w:lineRule="auto"/>
              <w:rPr>
                <w:sz w:val="20"/>
                <w:szCs w:val="20"/>
              </w:rPr>
            </w:pPr>
            <w:r w:rsidRPr="00864DC2">
              <w:rPr>
                <w:sz w:val="20"/>
                <w:szCs w:val="20"/>
              </w:rPr>
              <w:t>Destination TCP initial sequence number</w:t>
            </w:r>
          </w:p>
        </w:tc>
        <w:tc>
          <w:tcPr>
            <w:tcW w:w="1258" w:type="dxa"/>
            <w:tcBorders>
              <w:top w:val="nil"/>
            </w:tcBorders>
            <w:shd w:val="clear" w:color="auto" w:fill="auto"/>
          </w:tcPr>
          <w:p w14:paraId="73CF493C" w14:textId="77777777" w:rsidR="004530FA" w:rsidRPr="00864DC2" w:rsidRDefault="004530FA"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tcBorders>
            <w:shd w:val="clear" w:color="auto" w:fill="auto"/>
          </w:tcPr>
          <w:p w14:paraId="72398120" w14:textId="77777777" w:rsidR="004530FA" w:rsidRPr="0048305B" w:rsidRDefault="004530FA" w:rsidP="0048305B">
            <w:pPr>
              <w:pStyle w:val="ComputerCode"/>
              <w:rPr>
                <w:rFonts w:cs="Courier New"/>
              </w:rPr>
            </w:pPr>
            <w:r w:rsidRPr="0048305B">
              <w:rPr>
                <w:rFonts w:cs="Courier New"/>
              </w:rPr>
              <w:t>4</w:t>
            </w:r>
          </w:p>
        </w:tc>
        <w:tc>
          <w:tcPr>
            <w:tcW w:w="2956" w:type="dxa"/>
            <w:tcBorders>
              <w:top w:val="nil"/>
            </w:tcBorders>
            <w:shd w:val="clear" w:color="auto" w:fill="auto"/>
          </w:tcPr>
          <w:p w14:paraId="231B8C0F" w14:textId="77777777" w:rsidR="004530FA" w:rsidRPr="00864DC2" w:rsidRDefault="004530FA" w:rsidP="00FD4115">
            <w:pPr>
              <w:tabs>
                <w:tab w:val="center" w:pos="4320"/>
                <w:tab w:val="right" w:pos="8640"/>
              </w:tabs>
              <w:spacing w:line="264" w:lineRule="auto"/>
              <w:rPr>
                <w:sz w:val="20"/>
                <w:szCs w:val="20"/>
              </w:rPr>
            </w:pPr>
            <w:r w:rsidRPr="00864DC2">
              <w:rPr>
                <w:sz w:val="20"/>
                <w:szCs w:val="20"/>
              </w:rPr>
              <w:t xml:space="preserve">The TCP sequence number from the first packet whose address matches the first seen destination address of the flow. </w:t>
            </w:r>
            <w:r>
              <w:rPr>
                <w:sz w:val="20"/>
                <w:szCs w:val="20"/>
              </w:rPr>
              <w:t xml:space="preserve"> A value of </w:t>
            </w:r>
            <w:r w:rsidRPr="00770931">
              <w:rPr>
                <w:rStyle w:val="ComputerCode-smallChar"/>
              </w:rPr>
              <w:t>0</w:t>
            </w:r>
            <w:r>
              <w:rPr>
                <w:sz w:val="20"/>
                <w:szCs w:val="20"/>
              </w:rPr>
              <w:t xml:space="preserve"> indicates that the first seen destination packet had a value of </w:t>
            </w:r>
            <w:r w:rsidRPr="00770931">
              <w:rPr>
                <w:rStyle w:val="ComputerCode-smallChar"/>
              </w:rPr>
              <w:t>0</w:t>
            </w:r>
            <w:r>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layer</w:t>
            </w:r>
            <w:r>
              <w:rPr>
                <w:sz w:val="20"/>
                <w:szCs w:val="20"/>
              </w:rPr>
              <w:t xml:space="preserve"> </w:t>
            </w:r>
            <w:r w:rsidRPr="00864DC2">
              <w:rPr>
                <w:sz w:val="20"/>
                <w:szCs w:val="20"/>
              </w:rPr>
              <w:t>3 packets; or layer 4 packets exist</w:t>
            </w:r>
            <w:r>
              <w:rPr>
                <w:sz w:val="20"/>
                <w:szCs w:val="20"/>
              </w:rPr>
              <w:t>,</w:t>
            </w:r>
            <w:r w:rsidRPr="00864DC2">
              <w:rPr>
                <w:sz w:val="20"/>
                <w:szCs w:val="20"/>
              </w:rPr>
              <w:t xml:space="preserve"> but the protocol is not TCP; or there is </w:t>
            </w:r>
            <w:r>
              <w:rPr>
                <w:sz w:val="20"/>
                <w:szCs w:val="20"/>
              </w:rPr>
              <w:t>one</w:t>
            </w:r>
            <w:r w:rsidRPr="00864DC2">
              <w:rPr>
                <w:sz w:val="20"/>
                <w:szCs w:val="20"/>
              </w:rPr>
              <w:t>-way traffic; (</w:t>
            </w:r>
            <w:r>
              <w:rPr>
                <w:sz w:val="20"/>
                <w:szCs w:val="20"/>
              </w:rPr>
              <w:t xml:space="preserve">e.g., </w:t>
            </w:r>
            <w:proofErr w:type="spellStart"/>
            <w:r w:rsidRPr="00864DC2">
              <w:rPr>
                <w:sz w:val="20"/>
                <w:szCs w:val="20"/>
              </w:rPr>
              <w:t>ssh</w:t>
            </w:r>
            <w:proofErr w:type="spellEnd"/>
            <w:r w:rsidRPr="00864DC2">
              <w:rPr>
                <w:sz w:val="20"/>
                <w:szCs w:val="20"/>
              </w:rPr>
              <w:t xml:space="preserve"> session to a host that is not responding).</w:t>
            </w:r>
          </w:p>
        </w:tc>
      </w:tr>
      <w:tr w:rsidR="001A37D1" w:rsidRPr="00864DC2" w14:paraId="1E811BA9" w14:textId="77777777" w:rsidTr="00174D37">
        <w:trPr>
          <w:cantSplit/>
          <w:jc w:val="center"/>
        </w:trPr>
        <w:tc>
          <w:tcPr>
            <w:tcW w:w="534" w:type="dxa"/>
            <w:tcBorders>
              <w:bottom w:val="nil"/>
            </w:tcBorders>
            <w:shd w:val="clear" w:color="auto" w:fill="F2F2F2"/>
          </w:tcPr>
          <w:p w14:paraId="02C0A930" w14:textId="77777777" w:rsidR="001A37D1" w:rsidRPr="00504DCA" w:rsidRDefault="001A37D1" w:rsidP="00C31E40">
            <w:pPr>
              <w:numPr>
                <w:ilvl w:val="0"/>
                <w:numId w:val="1"/>
              </w:numPr>
              <w:ind w:left="0" w:firstLine="0"/>
              <w:jc w:val="both"/>
              <w:rPr>
                <w:sz w:val="20"/>
                <w:szCs w:val="20"/>
              </w:rPr>
            </w:pPr>
          </w:p>
        </w:tc>
        <w:tc>
          <w:tcPr>
            <w:tcW w:w="2555" w:type="dxa"/>
            <w:gridSpan w:val="2"/>
            <w:tcBorders>
              <w:bottom w:val="nil"/>
            </w:tcBorders>
            <w:shd w:val="clear" w:color="auto" w:fill="F2F2F2"/>
          </w:tcPr>
          <w:p w14:paraId="342743EC"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SRC_LAST_TCP_TS</w:t>
            </w:r>
          </w:p>
          <w:p w14:paraId="61657207" w14:textId="77777777" w:rsidR="001A37D1" w:rsidRPr="00EF41CC" w:rsidRDefault="001A37D1"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0BD4575B"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Default: Null</w:t>
            </w:r>
          </w:p>
          <w:p w14:paraId="6C27E53E"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Min: 0</w:t>
            </w:r>
          </w:p>
          <w:p w14:paraId="51927BA6"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7B9E8085"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Null: See Explanation</w:t>
            </w:r>
          </w:p>
          <w:p w14:paraId="0AB559C4"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Width: 0-10</w:t>
            </w:r>
          </w:p>
        </w:tc>
        <w:tc>
          <w:tcPr>
            <w:tcW w:w="1526" w:type="dxa"/>
            <w:tcBorders>
              <w:bottom w:val="nil"/>
            </w:tcBorders>
            <w:shd w:val="clear" w:color="auto" w:fill="F2F2F2"/>
          </w:tcPr>
          <w:p w14:paraId="6A4179F6" w14:textId="77777777" w:rsidR="001A37D1" w:rsidRPr="00864DC2" w:rsidRDefault="001A37D1" w:rsidP="0061783E">
            <w:pPr>
              <w:tabs>
                <w:tab w:val="center" w:pos="4320"/>
                <w:tab w:val="right" w:pos="8640"/>
              </w:tabs>
              <w:spacing w:line="264" w:lineRule="auto"/>
              <w:rPr>
                <w:sz w:val="20"/>
                <w:szCs w:val="20"/>
              </w:rPr>
            </w:pPr>
            <w:r w:rsidRPr="00864DC2">
              <w:rPr>
                <w:sz w:val="20"/>
                <w:szCs w:val="20"/>
              </w:rPr>
              <w:t xml:space="preserve">Source TCP </w:t>
            </w:r>
            <w:r>
              <w:rPr>
                <w:sz w:val="20"/>
                <w:szCs w:val="20"/>
              </w:rPr>
              <w:t>last</w:t>
            </w:r>
            <w:r w:rsidRPr="00864DC2">
              <w:rPr>
                <w:sz w:val="20"/>
                <w:szCs w:val="20"/>
              </w:rPr>
              <w:t xml:space="preserve"> </w:t>
            </w:r>
            <w:r>
              <w:rPr>
                <w:sz w:val="20"/>
                <w:szCs w:val="20"/>
              </w:rPr>
              <w:t>timestamp</w:t>
            </w:r>
          </w:p>
        </w:tc>
        <w:tc>
          <w:tcPr>
            <w:tcW w:w="1258" w:type="dxa"/>
            <w:tcBorders>
              <w:bottom w:val="nil"/>
            </w:tcBorders>
            <w:shd w:val="clear" w:color="auto" w:fill="F2F2F2"/>
          </w:tcPr>
          <w:p w14:paraId="6CF0B053" w14:textId="77777777" w:rsidR="001A37D1" w:rsidRPr="00864DC2" w:rsidRDefault="001A37D1" w:rsidP="0061783E">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bottom w:val="nil"/>
            </w:tcBorders>
            <w:shd w:val="clear" w:color="auto" w:fill="F2F2F2"/>
          </w:tcPr>
          <w:p w14:paraId="68A957D0" w14:textId="77777777" w:rsidR="001A37D1" w:rsidRPr="0048305B" w:rsidRDefault="001A37D1" w:rsidP="0061783E">
            <w:pPr>
              <w:pStyle w:val="ComputerCode"/>
              <w:rPr>
                <w:rFonts w:cs="Courier New"/>
              </w:rPr>
            </w:pPr>
            <w:r w:rsidRPr="0048305B">
              <w:rPr>
                <w:rFonts w:cs="Courier New"/>
              </w:rPr>
              <w:t>4</w:t>
            </w:r>
          </w:p>
        </w:tc>
        <w:tc>
          <w:tcPr>
            <w:tcW w:w="2956" w:type="dxa"/>
            <w:tcBorders>
              <w:bottom w:val="nil"/>
            </w:tcBorders>
            <w:shd w:val="clear" w:color="auto" w:fill="F2F2F2"/>
          </w:tcPr>
          <w:p w14:paraId="439AA38C" w14:textId="77777777" w:rsidR="001A37D1" w:rsidRPr="00864DC2" w:rsidRDefault="001A37D1" w:rsidP="0061783E">
            <w:pPr>
              <w:tabs>
                <w:tab w:val="center" w:pos="4320"/>
                <w:tab w:val="right" w:pos="8640"/>
              </w:tabs>
              <w:spacing w:line="264" w:lineRule="auto"/>
              <w:rPr>
                <w:sz w:val="20"/>
                <w:szCs w:val="20"/>
              </w:rPr>
            </w:pPr>
            <w:proofErr w:type="gramStart"/>
            <w:r w:rsidRPr="00864DC2">
              <w:rPr>
                <w:sz w:val="20"/>
                <w:szCs w:val="20"/>
              </w:rPr>
              <w:t xml:space="preserve">The TCP </w:t>
            </w:r>
            <w:r>
              <w:rPr>
                <w:sz w:val="20"/>
                <w:szCs w:val="20"/>
              </w:rPr>
              <w:t>timestamp</w:t>
            </w:r>
            <w:r w:rsidRPr="00864DC2">
              <w:rPr>
                <w:sz w:val="20"/>
                <w:szCs w:val="20"/>
              </w:rPr>
              <w:t xml:space="preserve"> from the </w:t>
            </w:r>
            <w:r>
              <w:rPr>
                <w:sz w:val="20"/>
                <w:szCs w:val="20"/>
              </w:rPr>
              <w:t>last</w:t>
            </w:r>
            <w:r w:rsidRPr="00864DC2">
              <w:rPr>
                <w:sz w:val="20"/>
                <w:szCs w:val="20"/>
              </w:rPr>
              <w:t xml:space="preserve"> packet whose address matches the </w:t>
            </w:r>
            <w:r>
              <w:rPr>
                <w:sz w:val="20"/>
                <w:szCs w:val="20"/>
              </w:rPr>
              <w:t>first</w:t>
            </w:r>
            <w:r w:rsidRPr="00864DC2">
              <w:rPr>
                <w:sz w:val="20"/>
                <w:szCs w:val="20"/>
              </w:rPr>
              <w:t xml:space="preserve"> seen source address of the flow.</w:t>
            </w:r>
            <w:proofErr w:type="gramEnd"/>
            <w:r>
              <w:rPr>
                <w:sz w:val="20"/>
                <w:szCs w:val="20"/>
              </w:rPr>
              <w:t xml:space="preserve">  A value of </w:t>
            </w:r>
            <w:r w:rsidRPr="00770931">
              <w:rPr>
                <w:rStyle w:val="ComputerCode-smallChar"/>
              </w:rPr>
              <w:t>0</w:t>
            </w:r>
            <w:r>
              <w:rPr>
                <w:sz w:val="20"/>
                <w:szCs w:val="20"/>
              </w:rPr>
              <w:t xml:space="preserve"> indicates that the last seen source packet had a value of </w:t>
            </w:r>
            <w:r w:rsidRPr="00770931">
              <w:rPr>
                <w:rStyle w:val="ComputerCode-smallChar"/>
              </w:rPr>
              <w:t>0</w:t>
            </w:r>
            <w:r>
              <w:rPr>
                <w:sz w:val="20"/>
                <w:szCs w:val="20"/>
              </w:rPr>
              <w:t xml:space="preserve">. </w:t>
            </w:r>
            <w:r w:rsidRPr="00864DC2">
              <w:rPr>
                <w:sz w:val="20"/>
                <w:szCs w:val="20"/>
              </w:rPr>
              <w:t xml:space="preserve"> 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w:t>
            </w:r>
            <w:r>
              <w:rPr>
                <w:sz w:val="20"/>
                <w:szCs w:val="20"/>
              </w:rPr>
              <w:t xml:space="preserve">yer </w:t>
            </w:r>
            <w:r w:rsidRPr="00864DC2">
              <w:rPr>
                <w:sz w:val="20"/>
                <w:szCs w:val="20"/>
              </w:rPr>
              <w:t xml:space="preserve">3 packets; </w:t>
            </w:r>
            <w:r>
              <w:rPr>
                <w:sz w:val="20"/>
                <w:szCs w:val="20"/>
              </w:rPr>
              <w:t xml:space="preserve">or there was no timestamp option set in the TCP header </w:t>
            </w:r>
            <w:r w:rsidRPr="00864DC2">
              <w:rPr>
                <w:sz w:val="20"/>
                <w:szCs w:val="20"/>
              </w:rPr>
              <w:t>or layer 4 packets exist</w:t>
            </w:r>
            <w:r>
              <w:rPr>
                <w:sz w:val="20"/>
                <w:szCs w:val="20"/>
              </w:rPr>
              <w:t>,</w:t>
            </w:r>
            <w:r w:rsidRPr="00864DC2">
              <w:rPr>
                <w:sz w:val="20"/>
                <w:szCs w:val="20"/>
              </w:rPr>
              <w:t xml:space="preserve"> but the protocol is not TCP.</w:t>
            </w:r>
          </w:p>
        </w:tc>
      </w:tr>
      <w:tr w:rsidR="001A37D1" w:rsidRPr="00864DC2" w14:paraId="36BA6CCD" w14:textId="77777777" w:rsidTr="00174D37">
        <w:trPr>
          <w:cantSplit/>
          <w:jc w:val="center"/>
        </w:trPr>
        <w:tc>
          <w:tcPr>
            <w:tcW w:w="534" w:type="dxa"/>
            <w:tcBorders>
              <w:top w:val="nil"/>
              <w:bottom w:val="nil"/>
            </w:tcBorders>
            <w:shd w:val="clear" w:color="auto" w:fill="auto"/>
          </w:tcPr>
          <w:p w14:paraId="5A0EE827" w14:textId="77777777" w:rsidR="001A37D1" w:rsidRPr="00504DCA" w:rsidRDefault="001A37D1"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08ECFE22"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SRC_LAST_TCP_SEQ</w:t>
            </w:r>
          </w:p>
          <w:p w14:paraId="06DE094A" w14:textId="77777777" w:rsidR="001A37D1" w:rsidRPr="00EF41CC" w:rsidRDefault="001A37D1"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0F17126F"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Default: Null</w:t>
            </w:r>
          </w:p>
          <w:p w14:paraId="032AE8CC"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Min: 0</w:t>
            </w:r>
          </w:p>
          <w:p w14:paraId="20317DA1"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25AD40B7"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Null: See Explanation</w:t>
            </w:r>
          </w:p>
          <w:p w14:paraId="029871F1"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bottom w:val="nil"/>
            </w:tcBorders>
            <w:shd w:val="clear" w:color="auto" w:fill="auto"/>
          </w:tcPr>
          <w:p w14:paraId="2D57ECA4" w14:textId="77777777" w:rsidR="001A37D1" w:rsidRPr="00864DC2" w:rsidRDefault="001A37D1" w:rsidP="00FD4115">
            <w:pPr>
              <w:tabs>
                <w:tab w:val="center" w:pos="4320"/>
                <w:tab w:val="right" w:pos="8640"/>
              </w:tabs>
              <w:spacing w:line="264" w:lineRule="auto"/>
              <w:rPr>
                <w:sz w:val="20"/>
                <w:szCs w:val="20"/>
              </w:rPr>
            </w:pPr>
            <w:r w:rsidRPr="00864DC2">
              <w:rPr>
                <w:sz w:val="20"/>
                <w:szCs w:val="20"/>
              </w:rPr>
              <w:t>Source TCP last sequence number</w:t>
            </w:r>
          </w:p>
        </w:tc>
        <w:tc>
          <w:tcPr>
            <w:tcW w:w="1258" w:type="dxa"/>
            <w:tcBorders>
              <w:top w:val="nil"/>
              <w:bottom w:val="nil"/>
            </w:tcBorders>
            <w:shd w:val="clear" w:color="auto" w:fill="auto"/>
          </w:tcPr>
          <w:p w14:paraId="211E0B00" w14:textId="77777777" w:rsidR="001A37D1" w:rsidRPr="00864DC2" w:rsidRDefault="001A37D1"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auto"/>
          </w:tcPr>
          <w:p w14:paraId="1898CB0E" w14:textId="77777777" w:rsidR="001A37D1" w:rsidRPr="0048305B" w:rsidRDefault="001A37D1"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38B29993" w14:textId="77777777" w:rsidR="001A37D1" w:rsidRPr="00864DC2" w:rsidRDefault="001A37D1" w:rsidP="00FD4115">
            <w:pPr>
              <w:tabs>
                <w:tab w:val="center" w:pos="4320"/>
                <w:tab w:val="right" w:pos="8640"/>
              </w:tabs>
              <w:spacing w:line="264" w:lineRule="auto"/>
              <w:rPr>
                <w:sz w:val="20"/>
                <w:szCs w:val="20"/>
              </w:rPr>
            </w:pPr>
            <w:proofErr w:type="gramStart"/>
            <w:r w:rsidRPr="00864DC2">
              <w:rPr>
                <w:sz w:val="20"/>
                <w:szCs w:val="20"/>
              </w:rPr>
              <w:t>The TCP sequence number from the last packet whose address matches the first seen source address of the flow.</w:t>
            </w:r>
            <w:proofErr w:type="gramEnd"/>
            <w:r>
              <w:rPr>
                <w:sz w:val="20"/>
                <w:szCs w:val="20"/>
              </w:rPr>
              <w:t xml:space="preserve"> </w:t>
            </w:r>
            <w:r w:rsidRPr="00864DC2">
              <w:rPr>
                <w:sz w:val="20"/>
                <w:szCs w:val="20"/>
              </w:rPr>
              <w:t xml:space="preserve"> </w:t>
            </w:r>
            <w:r w:rsidRPr="007B1D22">
              <w:rPr>
                <w:b/>
                <w:sz w:val="20"/>
                <w:szCs w:val="20"/>
              </w:rPr>
              <w:t>Note</w:t>
            </w:r>
            <w:r w:rsidRPr="00864DC2">
              <w:rPr>
                <w:sz w:val="20"/>
                <w:szCs w:val="20"/>
              </w:rPr>
              <w:t xml:space="preserve">: </w:t>
            </w:r>
            <w:r>
              <w:rPr>
                <w:sz w:val="20"/>
                <w:szCs w:val="20"/>
              </w:rPr>
              <w:t xml:space="preserve"> </w:t>
            </w:r>
            <w:r w:rsidRPr="00864DC2">
              <w:rPr>
                <w:sz w:val="20"/>
                <w:szCs w:val="20"/>
              </w:rPr>
              <w:t xml:space="preserve">If there is only one source packet, this value will be the same as the </w:t>
            </w:r>
            <w:r w:rsidRPr="00770931">
              <w:rPr>
                <w:rStyle w:val="ComputerCode-smallChar"/>
              </w:rPr>
              <w:t>SRC_FIRST_TCP_SEQ</w:t>
            </w:r>
            <w:r w:rsidRPr="00864DC2">
              <w:rPr>
                <w:sz w:val="20"/>
                <w:szCs w:val="20"/>
              </w:rPr>
              <w:t xml:space="preserve"> number. </w:t>
            </w:r>
            <w:r>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t>
            </w:r>
            <w:r>
              <w:rPr>
                <w:sz w:val="20"/>
                <w:szCs w:val="20"/>
              </w:rPr>
              <w:t xml:space="preserve">w is composed of layer </w:t>
            </w:r>
            <w:r w:rsidRPr="00864DC2">
              <w:rPr>
                <w:sz w:val="20"/>
                <w:szCs w:val="20"/>
              </w:rPr>
              <w:t>3 packets; or layer 4 packets exist</w:t>
            </w:r>
            <w:r>
              <w:rPr>
                <w:sz w:val="20"/>
                <w:szCs w:val="20"/>
              </w:rPr>
              <w:t>,</w:t>
            </w:r>
            <w:r w:rsidRPr="00864DC2">
              <w:rPr>
                <w:sz w:val="20"/>
                <w:szCs w:val="20"/>
              </w:rPr>
              <w:t xml:space="preserve"> but the protocol is not TCP.</w:t>
            </w:r>
          </w:p>
        </w:tc>
      </w:tr>
      <w:tr w:rsidR="001A37D1" w:rsidRPr="00864DC2" w14:paraId="697BB34D" w14:textId="77777777" w:rsidTr="00174D37">
        <w:trPr>
          <w:cantSplit/>
          <w:jc w:val="center"/>
        </w:trPr>
        <w:tc>
          <w:tcPr>
            <w:tcW w:w="534" w:type="dxa"/>
            <w:tcBorders>
              <w:top w:val="nil"/>
              <w:bottom w:val="nil"/>
            </w:tcBorders>
            <w:shd w:val="clear" w:color="auto" w:fill="F2F2F2"/>
          </w:tcPr>
          <w:p w14:paraId="28ECCA7E" w14:textId="77777777" w:rsidR="001A37D1" w:rsidRPr="00504DCA" w:rsidRDefault="001A37D1"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1F210B55"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DST_LAST_TCP_TS</w:t>
            </w:r>
          </w:p>
          <w:p w14:paraId="51BC8143" w14:textId="77777777" w:rsidR="001A37D1" w:rsidRPr="00EF41CC" w:rsidRDefault="001A37D1"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47B7C8D2"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Default: Null</w:t>
            </w:r>
          </w:p>
          <w:p w14:paraId="70A00630"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Min: 0</w:t>
            </w:r>
          </w:p>
          <w:p w14:paraId="461A60D7"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7D01E641"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Null: See Explanation</w:t>
            </w:r>
          </w:p>
          <w:p w14:paraId="4CEB36C3" w14:textId="77777777" w:rsidR="001A37D1" w:rsidRPr="00EF41CC" w:rsidRDefault="001A37D1" w:rsidP="0061783E">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bottom w:val="nil"/>
            </w:tcBorders>
            <w:shd w:val="clear" w:color="auto" w:fill="F2F2F2"/>
          </w:tcPr>
          <w:p w14:paraId="76A0A716" w14:textId="77777777" w:rsidR="001A37D1" w:rsidRPr="00864DC2" w:rsidRDefault="001A37D1" w:rsidP="0061783E">
            <w:pPr>
              <w:tabs>
                <w:tab w:val="center" w:pos="4320"/>
                <w:tab w:val="right" w:pos="8640"/>
              </w:tabs>
              <w:spacing w:line="264" w:lineRule="auto"/>
              <w:rPr>
                <w:sz w:val="20"/>
                <w:szCs w:val="20"/>
              </w:rPr>
            </w:pPr>
            <w:r>
              <w:rPr>
                <w:sz w:val="20"/>
                <w:szCs w:val="20"/>
              </w:rPr>
              <w:t>Destination</w:t>
            </w:r>
            <w:r w:rsidRPr="00864DC2">
              <w:rPr>
                <w:sz w:val="20"/>
                <w:szCs w:val="20"/>
              </w:rPr>
              <w:t xml:space="preserve"> TCP </w:t>
            </w:r>
            <w:r>
              <w:rPr>
                <w:sz w:val="20"/>
                <w:szCs w:val="20"/>
              </w:rPr>
              <w:t>last</w:t>
            </w:r>
            <w:r w:rsidRPr="00864DC2">
              <w:rPr>
                <w:sz w:val="20"/>
                <w:szCs w:val="20"/>
              </w:rPr>
              <w:t xml:space="preserve"> </w:t>
            </w:r>
            <w:r>
              <w:rPr>
                <w:sz w:val="20"/>
                <w:szCs w:val="20"/>
              </w:rPr>
              <w:t>timestamp</w:t>
            </w:r>
          </w:p>
        </w:tc>
        <w:tc>
          <w:tcPr>
            <w:tcW w:w="1258" w:type="dxa"/>
            <w:tcBorders>
              <w:top w:val="nil"/>
              <w:bottom w:val="nil"/>
            </w:tcBorders>
            <w:shd w:val="clear" w:color="auto" w:fill="F2F2F2"/>
          </w:tcPr>
          <w:p w14:paraId="0C36E571" w14:textId="77777777" w:rsidR="001A37D1" w:rsidRPr="00864DC2" w:rsidRDefault="001A37D1" w:rsidP="0061783E">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F2F2F2"/>
          </w:tcPr>
          <w:p w14:paraId="310CC9A3" w14:textId="77777777" w:rsidR="001A37D1" w:rsidRPr="0048305B" w:rsidRDefault="001A37D1" w:rsidP="0061783E">
            <w:pPr>
              <w:pStyle w:val="ComputerCode"/>
              <w:rPr>
                <w:rFonts w:cs="Courier New"/>
              </w:rPr>
            </w:pPr>
            <w:r w:rsidRPr="0048305B">
              <w:rPr>
                <w:rFonts w:cs="Courier New"/>
              </w:rPr>
              <w:t>4</w:t>
            </w:r>
          </w:p>
        </w:tc>
        <w:tc>
          <w:tcPr>
            <w:tcW w:w="2956" w:type="dxa"/>
            <w:tcBorders>
              <w:top w:val="nil"/>
              <w:bottom w:val="nil"/>
            </w:tcBorders>
            <w:shd w:val="clear" w:color="auto" w:fill="F2F2F2"/>
          </w:tcPr>
          <w:p w14:paraId="52A044C9" w14:textId="77777777" w:rsidR="001A37D1" w:rsidRPr="00864DC2" w:rsidRDefault="001A37D1" w:rsidP="0061783E">
            <w:pPr>
              <w:tabs>
                <w:tab w:val="center" w:pos="4320"/>
                <w:tab w:val="right" w:pos="8640"/>
              </w:tabs>
              <w:spacing w:line="264" w:lineRule="auto"/>
              <w:rPr>
                <w:sz w:val="20"/>
                <w:szCs w:val="20"/>
              </w:rPr>
            </w:pPr>
            <w:proofErr w:type="gramStart"/>
            <w:r w:rsidRPr="00864DC2">
              <w:rPr>
                <w:sz w:val="20"/>
                <w:szCs w:val="20"/>
              </w:rPr>
              <w:t xml:space="preserve">The TCP </w:t>
            </w:r>
            <w:r>
              <w:rPr>
                <w:sz w:val="20"/>
                <w:szCs w:val="20"/>
              </w:rPr>
              <w:t>timestamp</w:t>
            </w:r>
            <w:r w:rsidRPr="00864DC2">
              <w:rPr>
                <w:sz w:val="20"/>
                <w:szCs w:val="20"/>
              </w:rPr>
              <w:t xml:space="preserve"> from the </w:t>
            </w:r>
            <w:r>
              <w:rPr>
                <w:sz w:val="20"/>
                <w:szCs w:val="20"/>
              </w:rPr>
              <w:t>last</w:t>
            </w:r>
            <w:r w:rsidRPr="00864DC2">
              <w:rPr>
                <w:sz w:val="20"/>
                <w:szCs w:val="20"/>
              </w:rPr>
              <w:t xml:space="preserve"> packet whose address matches the </w:t>
            </w:r>
            <w:r>
              <w:rPr>
                <w:sz w:val="20"/>
                <w:szCs w:val="20"/>
              </w:rPr>
              <w:t>first</w:t>
            </w:r>
            <w:r w:rsidRPr="00864DC2">
              <w:rPr>
                <w:sz w:val="20"/>
                <w:szCs w:val="20"/>
              </w:rPr>
              <w:t xml:space="preserve"> seen </w:t>
            </w:r>
            <w:r>
              <w:rPr>
                <w:sz w:val="20"/>
                <w:szCs w:val="20"/>
              </w:rPr>
              <w:t>destination</w:t>
            </w:r>
            <w:r w:rsidRPr="00864DC2">
              <w:rPr>
                <w:sz w:val="20"/>
                <w:szCs w:val="20"/>
              </w:rPr>
              <w:t xml:space="preserve"> address of the flow.</w:t>
            </w:r>
            <w:proofErr w:type="gramEnd"/>
            <w:r>
              <w:rPr>
                <w:sz w:val="20"/>
                <w:szCs w:val="20"/>
              </w:rPr>
              <w:t xml:space="preserve">  A value of </w:t>
            </w:r>
            <w:r w:rsidRPr="00770931">
              <w:rPr>
                <w:rStyle w:val="ComputerCode-smallChar"/>
              </w:rPr>
              <w:t>0</w:t>
            </w:r>
            <w:r>
              <w:rPr>
                <w:sz w:val="20"/>
                <w:szCs w:val="20"/>
              </w:rPr>
              <w:t xml:space="preserve"> indicates that the last seen destination packet had a value of </w:t>
            </w:r>
            <w:r w:rsidRPr="00770931">
              <w:rPr>
                <w:rStyle w:val="ComputerCode-smallChar"/>
              </w:rPr>
              <w:t>0</w:t>
            </w:r>
            <w:r>
              <w:rPr>
                <w:sz w:val="20"/>
                <w:szCs w:val="20"/>
              </w:rPr>
              <w:t xml:space="preserve">. </w:t>
            </w:r>
            <w:r w:rsidRPr="00864DC2">
              <w:rPr>
                <w:sz w:val="20"/>
                <w:szCs w:val="20"/>
              </w:rPr>
              <w:t xml:space="preserve"> A </w:t>
            </w:r>
            <w:r w:rsidRPr="00F34762">
              <w:rPr>
                <w:rStyle w:val="ComputerCode-smallChar"/>
              </w:rPr>
              <w:t>null</w:t>
            </w:r>
            <w:r w:rsidRPr="00864DC2">
              <w:rPr>
                <w:sz w:val="20"/>
                <w:szCs w:val="20"/>
              </w:rPr>
              <w:t xml:space="preserve"> value indicates one of the following: </w:t>
            </w:r>
            <w:r>
              <w:rPr>
                <w:sz w:val="20"/>
                <w:szCs w:val="20"/>
              </w:rPr>
              <w:t xml:space="preserve"> </w:t>
            </w:r>
            <w:r w:rsidRPr="00864DC2">
              <w:rPr>
                <w:sz w:val="20"/>
                <w:szCs w:val="20"/>
              </w:rPr>
              <w:t>the flow is composed of la</w:t>
            </w:r>
            <w:r>
              <w:rPr>
                <w:sz w:val="20"/>
                <w:szCs w:val="20"/>
              </w:rPr>
              <w:t xml:space="preserve">yer </w:t>
            </w:r>
            <w:r w:rsidRPr="00864DC2">
              <w:rPr>
                <w:sz w:val="20"/>
                <w:szCs w:val="20"/>
              </w:rPr>
              <w:t xml:space="preserve">3 packets; </w:t>
            </w:r>
            <w:r>
              <w:rPr>
                <w:sz w:val="20"/>
                <w:szCs w:val="20"/>
              </w:rPr>
              <w:t xml:space="preserve">or there was no timestamp option set in the TCP header </w:t>
            </w:r>
            <w:r w:rsidRPr="00864DC2">
              <w:rPr>
                <w:sz w:val="20"/>
                <w:szCs w:val="20"/>
              </w:rPr>
              <w:t>or layer 4 packets exist</w:t>
            </w:r>
            <w:r>
              <w:rPr>
                <w:sz w:val="20"/>
                <w:szCs w:val="20"/>
              </w:rPr>
              <w:t>,</w:t>
            </w:r>
            <w:r w:rsidRPr="00864DC2">
              <w:rPr>
                <w:sz w:val="20"/>
                <w:szCs w:val="20"/>
              </w:rPr>
              <w:t xml:space="preserve"> but the protocol is not TCP.</w:t>
            </w:r>
          </w:p>
        </w:tc>
      </w:tr>
      <w:tr w:rsidR="001A37D1" w:rsidRPr="00864DC2" w14:paraId="3828530A" w14:textId="77777777" w:rsidTr="00174D37">
        <w:trPr>
          <w:cantSplit/>
          <w:jc w:val="center"/>
        </w:trPr>
        <w:tc>
          <w:tcPr>
            <w:tcW w:w="534" w:type="dxa"/>
            <w:tcBorders>
              <w:top w:val="nil"/>
            </w:tcBorders>
            <w:shd w:val="clear" w:color="auto" w:fill="auto"/>
          </w:tcPr>
          <w:p w14:paraId="499A7A79" w14:textId="77777777" w:rsidR="001A37D1" w:rsidRPr="00504DCA" w:rsidRDefault="001A37D1" w:rsidP="00C31E40">
            <w:pPr>
              <w:numPr>
                <w:ilvl w:val="0"/>
                <w:numId w:val="1"/>
              </w:numPr>
              <w:ind w:left="0" w:firstLine="0"/>
              <w:jc w:val="both"/>
              <w:rPr>
                <w:sz w:val="20"/>
                <w:szCs w:val="20"/>
              </w:rPr>
            </w:pPr>
          </w:p>
        </w:tc>
        <w:tc>
          <w:tcPr>
            <w:tcW w:w="2555" w:type="dxa"/>
            <w:gridSpan w:val="2"/>
            <w:tcBorders>
              <w:top w:val="nil"/>
            </w:tcBorders>
            <w:shd w:val="clear" w:color="auto" w:fill="auto"/>
          </w:tcPr>
          <w:p w14:paraId="46594435"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DST_LAST_TCP_SEQ</w:t>
            </w:r>
          </w:p>
          <w:p w14:paraId="699A6D55" w14:textId="77777777" w:rsidR="001A37D1" w:rsidRPr="00EF41CC" w:rsidRDefault="001A37D1"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64614C0A"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Default: Null</w:t>
            </w:r>
          </w:p>
          <w:p w14:paraId="03AF06A2"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Min: 0</w:t>
            </w:r>
          </w:p>
          <w:p w14:paraId="6C9E3703"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32</w:t>
            </w:r>
            <w:r w:rsidRPr="00EF41CC">
              <w:rPr>
                <w:sz w:val="20"/>
                <w:szCs w:val="20"/>
              </w:rPr>
              <w:t xml:space="preserve"> -1</w:t>
            </w:r>
          </w:p>
          <w:p w14:paraId="0CB156D8"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Null: See Explanation</w:t>
            </w:r>
          </w:p>
          <w:p w14:paraId="0A5D4D8D" w14:textId="77777777" w:rsidR="001A37D1" w:rsidRPr="00EF41CC" w:rsidRDefault="001A37D1" w:rsidP="00FD4115">
            <w:pPr>
              <w:tabs>
                <w:tab w:val="center" w:pos="4320"/>
                <w:tab w:val="right" w:pos="8640"/>
              </w:tabs>
              <w:spacing w:line="264" w:lineRule="auto"/>
              <w:rPr>
                <w:sz w:val="20"/>
                <w:szCs w:val="20"/>
              </w:rPr>
            </w:pPr>
            <w:r w:rsidRPr="00EF41CC">
              <w:rPr>
                <w:sz w:val="20"/>
                <w:szCs w:val="20"/>
              </w:rPr>
              <w:t xml:space="preserve">  Width: 0-10</w:t>
            </w:r>
          </w:p>
        </w:tc>
        <w:tc>
          <w:tcPr>
            <w:tcW w:w="1526" w:type="dxa"/>
            <w:tcBorders>
              <w:top w:val="nil"/>
            </w:tcBorders>
            <w:shd w:val="clear" w:color="auto" w:fill="auto"/>
          </w:tcPr>
          <w:p w14:paraId="3874CCBA" w14:textId="77777777" w:rsidR="001A37D1" w:rsidRPr="00864DC2" w:rsidRDefault="001A37D1" w:rsidP="00FD4115">
            <w:pPr>
              <w:tabs>
                <w:tab w:val="center" w:pos="4320"/>
                <w:tab w:val="right" w:pos="8640"/>
              </w:tabs>
              <w:spacing w:line="264" w:lineRule="auto"/>
              <w:rPr>
                <w:sz w:val="20"/>
                <w:szCs w:val="20"/>
              </w:rPr>
            </w:pPr>
            <w:r w:rsidRPr="00864DC2">
              <w:rPr>
                <w:sz w:val="20"/>
                <w:szCs w:val="20"/>
              </w:rPr>
              <w:t>Destination TCP last sequence number</w:t>
            </w:r>
          </w:p>
        </w:tc>
        <w:tc>
          <w:tcPr>
            <w:tcW w:w="1258" w:type="dxa"/>
            <w:tcBorders>
              <w:top w:val="nil"/>
            </w:tcBorders>
            <w:shd w:val="clear" w:color="auto" w:fill="auto"/>
          </w:tcPr>
          <w:p w14:paraId="73DEBF61" w14:textId="77777777" w:rsidR="001A37D1" w:rsidRPr="00864DC2" w:rsidRDefault="001A37D1"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tcBorders>
            <w:shd w:val="clear" w:color="auto" w:fill="auto"/>
          </w:tcPr>
          <w:p w14:paraId="4360D4D7" w14:textId="77777777" w:rsidR="001A37D1" w:rsidRPr="0048305B" w:rsidRDefault="001A37D1" w:rsidP="0048305B">
            <w:pPr>
              <w:pStyle w:val="ComputerCode"/>
              <w:rPr>
                <w:rFonts w:cs="Courier New"/>
              </w:rPr>
            </w:pPr>
            <w:r w:rsidRPr="0048305B">
              <w:rPr>
                <w:rFonts w:cs="Courier New"/>
              </w:rPr>
              <w:t>4</w:t>
            </w:r>
          </w:p>
        </w:tc>
        <w:tc>
          <w:tcPr>
            <w:tcW w:w="2956" w:type="dxa"/>
            <w:tcBorders>
              <w:top w:val="nil"/>
            </w:tcBorders>
            <w:shd w:val="clear" w:color="auto" w:fill="auto"/>
          </w:tcPr>
          <w:p w14:paraId="74D20575" w14:textId="77777777" w:rsidR="001A37D1" w:rsidRPr="00864DC2" w:rsidRDefault="001A37D1" w:rsidP="00FD4115">
            <w:pPr>
              <w:tabs>
                <w:tab w:val="center" w:pos="4320"/>
                <w:tab w:val="right" w:pos="8640"/>
              </w:tabs>
              <w:spacing w:line="264" w:lineRule="auto"/>
              <w:rPr>
                <w:sz w:val="20"/>
                <w:szCs w:val="20"/>
              </w:rPr>
            </w:pPr>
            <w:r w:rsidRPr="00864DC2">
              <w:rPr>
                <w:sz w:val="20"/>
                <w:szCs w:val="20"/>
              </w:rPr>
              <w:t>The TCP sequence number from the last packet whose address matches the first seen destination address of the flow.</w:t>
            </w:r>
            <w:r>
              <w:rPr>
                <w:sz w:val="20"/>
                <w:szCs w:val="20"/>
              </w:rPr>
              <w:t xml:space="preserve"> </w:t>
            </w:r>
            <w:r w:rsidRPr="00864DC2">
              <w:rPr>
                <w:sz w:val="20"/>
                <w:szCs w:val="20"/>
              </w:rPr>
              <w:t xml:space="preserve"> </w:t>
            </w:r>
            <w:r w:rsidRPr="007B1D22">
              <w:rPr>
                <w:b/>
                <w:sz w:val="20"/>
                <w:szCs w:val="20"/>
              </w:rPr>
              <w:t>Note</w:t>
            </w:r>
            <w:r w:rsidRPr="00864DC2">
              <w:rPr>
                <w:sz w:val="20"/>
                <w:szCs w:val="20"/>
              </w:rPr>
              <w:t>:</w:t>
            </w:r>
            <w:r>
              <w:rPr>
                <w:sz w:val="20"/>
                <w:szCs w:val="20"/>
              </w:rPr>
              <w:t xml:space="preserve">  </w:t>
            </w:r>
            <w:r w:rsidRPr="00864DC2">
              <w:rPr>
                <w:sz w:val="20"/>
                <w:szCs w:val="20"/>
              </w:rPr>
              <w:t xml:space="preserve">If there is only one </w:t>
            </w:r>
            <w:r>
              <w:rPr>
                <w:sz w:val="20"/>
                <w:szCs w:val="20"/>
              </w:rPr>
              <w:t>destination</w:t>
            </w:r>
            <w:r w:rsidRPr="00864DC2">
              <w:rPr>
                <w:sz w:val="20"/>
                <w:szCs w:val="20"/>
              </w:rPr>
              <w:t xml:space="preserve"> packet, this value will be the same as the </w:t>
            </w:r>
            <w:r>
              <w:rPr>
                <w:rStyle w:val="ComputerCode-smallChar"/>
              </w:rPr>
              <w:t>DST</w:t>
            </w:r>
            <w:r w:rsidRPr="00770931">
              <w:rPr>
                <w:rStyle w:val="ComputerCode-smallChar"/>
              </w:rPr>
              <w:t>_FIRST_TCP_SEQ</w:t>
            </w:r>
            <w:r w:rsidRPr="00864DC2">
              <w:rPr>
                <w:sz w:val="20"/>
                <w:szCs w:val="20"/>
              </w:rPr>
              <w:t xml:space="preserve"> number. </w:t>
            </w:r>
            <w:r>
              <w:rPr>
                <w:sz w:val="20"/>
                <w:szCs w:val="20"/>
              </w:rPr>
              <w:t xml:space="preserve"> </w:t>
            </w:r>
            <w:r w:rsidRPr="00864DC2">
              <w:rPr>
                <w:sz w:val="20"/>
                <w:szCs w:val="20"/>
              </w:rPr>
              <w:t xml:space="preserve">A </w:t>
            </w:r>
            <w:r w:rsidRPr="00F34762">
              <w:rPr>
                <w:rStyle w:val="ComputerCode-smallChar"/>
              </w:rPr>
              <w:t>null</w:t>
            </w:r>
            <w:r w:rsidRPr="00864DC2">
              <w:rPr>
                <w:sz w:val="20"/>
                <w:szCs w:val="20"/>
              </w:rPr>
              <w:t xml:space="preserve"> value indicates one of the following:</w:t>
            </w:r>
            <w:r>
              <w:rPr>
                <w:sz w:val="20"/>
                <w:szCs w:val="20"/>
              </w:rPr>
              <w:t xml:space="preserve"> </w:t>
            </w:r>
            <w:r w:rsidRPr="00864DC2">
              <w:rPr>
                <w:sz w:val="20"/>
                <w:szCs w:val="20"/>
              </w:rPr>
              <w:t xml:space="preserve"> the flo</w:t>
            </w:r>
            <w:r>
              <w:rPr>
                <w:sz w:val="20"/>
                <w:szCs w:val="20"/>
              </w:rPr>
              <w:t xml:space="preserve">w is composed of layer </w:t>
            </w:r>
            <w:r w:rsidRPr="00864DC2">
              <w:rPr>
                <w:sz w:val="20"/>
                <w:szCs w:val="20"/>
              </w:rPr>
              <w:t>3 packets; or layer 4 packets exist</w:t>
            </w:r>
            <w:r>
              <w:rPr>
                <w:sz w:val="20"/>
                <w:szCs w:val="20"/>
              </w:rPr>
              <w:t>,</w:t>
            </w:r>
            <w:r w:rsidRPr="00864DC2">
              <w:rPr>
                <w:sz w:val="20"/>
                <w:szCs w:val="20"/>
              </w:rPr>
              <w:t xml:space="preserve"> but the protocol is not TCP; or there is </w:t>
            </w:r>
            <w:r>
              <w:rPr>
                <w:sz w:val="20"/>
                <w:szCs w:val="20"/>
              </w:rPr>
              <w:t>one</w:t>
            </w:r>
            <w:r w:rsidRPr="00864DC2">
              <w:rPr>
                <w:sz w:val="20"/>
                <w:szCs w:val="20"/>
              </w:rPr>
              <w:t>-way traffic; (</w:t>
            </w:r>
            <w:r>
              <w:rPr>
                <w:sz w:val="20"/>
                <w:szCs w:val="20"/>
              </w:rPr>
              <w:t xml:space="preserve">e.g., </w:t>
            </w:r>
            <w:proofErr w:type="spellStart"/>
            <w:r w:rsidRPr="00864DC2">
              <w:rPr>
                <w:sz w:val="20"/>
                <w:szCs w:val="20"/>
              </w:rPr>
              <w:t>ssh</w:t>
            </w:r>
            <w:proofErr w:type="spellEnd"/>
            <w:r w:rsidRPr="00864DC2">
              <w:rPr>
                <w:sz w:val="20"/>
                <w:szCs w:val="20"/>
              </w:rPr>
              <w:t xml:space="preserve"> session to a host that is not responding).</w:t>
            </w:r>
          </w:p>
        </w:tc>
      </w:tr>
      <w:tr w:rsidR="001A37D1" w:rsidRPr="00864DC2" w14:paraId="234CEC3B" w14:textId="77777777" w:rsidTr="00174D37">
        <w:trPr>
          <w:cantSplit/>
          <w:jc w:val="center"/>
        </w:trPr>
        <w:tc>
          <w:tcPr>
            <w:tcW w:w="534" w:type="dxa"/>
            <w:tcBorders>
              <w:bottom w:val="nil"/>
            </w:tcBorders>
            <w:shd w:val="clear" w:color="auto" w:fill="F2F2F2"/>
          </w:tcPr>
          <w:p w14:paraId="7E067215" w14:textId="77777777" w:rsidR="001A37D1" w:rsidRPr="00504DCA" w:rsidRDefault="001A37D1" w:rsidP="00C31E40">
            <w:pPr>
              <w:numPr>
                <w:ilvl w:val="0"/>
                <w:numId w:val="1"/>
              </w:numPr>
              <w:ind w:left="0" w:firstLine="0"/>
              <w:jc w:val="both"/>
              <w:rPr>
                <w:sz w:val="20"/>
                <w:szCs w:val="20"/>
              </w:rPr>
            </w:pPr>
          </w:p>
        </w:tc>
        <w:tc>
          <w:tcPr>
            <w:tcW w:w="2555" w:type="dxa"/>
            <w:gridSpan w:val="2"/>
            <w:tcBorders>
              <w:bottom w:val="nil"/>
            </w:tcBorders>
            <w:shd w:val="clear" w:color="auto" w:fill="F2F2F2"/>
          </w:tcPr>
          <w:p w14:paraId="58538C75" w14:textId="77777777" w:rsidR="00B269E7" w:rsidRPr="00EF41CC" w:rsidRDefault="00B269E7" w:rsidP="00B269E7">
            <w:pPr>
              <w:tabs>
                <w:tab w:val="center" w:pos="4320"/>
                <w:tab w:val="right" w:pos="8640"/>
              </w:tabs>
              <w:spacing w:line="264" w:lineRule="auto"/>
              <w:rPr>
                <w:sz w:val="20"/>
                <w:szCs w:val="20"/>
              </w:rPr>
            </w:pPr>
            <w:r w:rsidRPr="00EF41CC">
              <w:rPr>
                <w:sz w:val="20"/>
                <w:szCs w:val="20"/>
              </w:rPr>
              <w:t>SRC_TCP_RETRANS</w:t>
            </w:r>
          </w:p>
          <w:p w14:paraId="18405606" w14:textId="77777777" w:rsidR="00B269E7" w:rsidRPr="00EF41CC" w:rsidRDefault="00B269E7"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7730DEC5" w14:textId="77777777" w:rsidR="00B269E7" w:rsidRPr="00EF41CC" w:rsidRDefault="00B269E7" w:rsidP="00B269E7">
            <w:pPr>
              <w:tabs>
                <w:tab w:val="center" w:pos="4320"/>
                <w:tab w:val="right" w:pos="8640"/>
              </w:tabs>
              <w:spacing w:line="264" w:lineRule="auto"/>
              <w:rPr>
                <w:sz w:val="20"/>
                <w:szCs w:val="20"/>
              </w:rPr>
            </w:pPr>
            <w:r w:rsidRPr="00EF41CC">
              <w:rPr>
                <w:sz w:val="20"/>
                <w:szCs w:val="20"/>
              </w:rPr>
              <w:t xml:space="preserve">  Default: Null</w:t>
            </w:r>
          </w:p>
          <w:p w14:paraId="28DF2D6B" w14:textId="77777777" w:rsidR="00B269E7" w:rsidRPr="00EF41CC" w:rsidRDefault="00B269E7" w:rsidP="00B269E7">
            <w:pPr>
              <w:tabs>
                <w:tab w:val="center" w:pos="4320"/>
                <w:tab w:val="right" w:pos="8640"/>
              </w:tabs>
              <w:spacing w:line="264" w:lineRule="auto"/>
              <w:rPr>
                <w:sz w:val="20"/>
                <w:szCs w:val="20"/>
              </w:rPr>
            </w:pPr>
            <w:r w:rsidRPr="00EF41CC">
              <w:rPr>
                <w:sz w:val="20"/>
                <w:szCs w:val="20"/>
              </w:rPr>
              <w:t xml:space="preserve">  Min: 0</w:t>
            </w:r>
          </w:p>
          <w:p w14:paraId="14DE3379" w14:textId="77777777" w:rsidR="00B269E7" w:rsidRPr="00EF41CC" w:rsidRDefault="00B269E7" w:rsidP="00B269E7">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2B695504" w14:textId="77777777" w:rsidR="00B269E7" w:rsidRPr="00EF41CC" w:rsidRDefault="00B269E7" w:rsidP="00B269E7">
            <w:pPr>
              <w:tabs>
                <w:tab w:val="center" w:pos="4320"/>
                <w:tab w:val="right" w:pos="8640"/>
              </w:tabs>
              <w:spacing w:line="264" w:lineRule="auto"/>
              <w:rPr>
                <w:sz w:val="20"/>
                <w:szCs w:val="20"/>
              </w:rPr>
            </w:pPr>
            <w:r w:rsidRPr="00EF41CC">
              <w:rPr>
                <w:sz w:val="20"/>
                <w:szCs w:val="20"/>
              </w:rPr>
              <w:t xml:space="preserve">  Null: See Explanation</w:t>
            </w:r>
          </w:p>
          <w:p w14:paraId="02EF4CCE" w14:textId="77777777" w:rsidR="001A37D1" w:rsidRPr="00EF41CC" w:rsidRDefault="00B269E7" w:rsidP="00B269E7">
            <w:pPr>
              <w:tabs>
                <w:tab w:val="center" w:pos="4320"/>
                <w:tab w:val="right" w:pos="8640"/>
              </w:tabs>
              <w:spacing w:line="264" w:lineRule="auto"/>
              <w:rPr>
                <w:sz w:val="20"/>
                <w:szCs w:val="20"/>
              </w:rPr>
            </w:pPr>
            <w:r w:rsidRPr="00EF41CC">
              <w:rPr>
                <w:sz w:val="20"/>
                <w:szCs w:val="20"/>
              </w:rPr>
              <w:t xml:space="preserve">  Width: 0-20</w:t>
            </w:r>
          </w:p>
        </w:tc>
        <w:tc>
          <w:tcPr>
            <w:tcW w:w="1526" w:type="dxa"/>
            <w:tcBorders>
              <w:bottom w:val="nil"/>
            </w:tcBorders>
            <w:shd w:val="clear" w:color="auto" w:fill="F2F2F2"/>
          </w:tcPr>
          <w:p w14:paraId="31621FDA" w14:textId="77777777" w:rsidR="001A37D1" w:rsidRDefault="00B269E7" w:rsidP="00FD4115">
            <w:pPr>
              <w:tabs>
                <w:tab w:val="center" w:pos="4320"/>
                <w:tab w:val="right" w:pos="8640"/>
              </w:tabs>
              <w:spacing w:line="264" w:lineRule="auto"/>
              <w:rPr>
                <w:sz w:val="20"/>
                <w:szCs w:val="20"/>
              </w:rPr>
            </w:pPr>
            <w:r>
              <w:rPr>
                <w:sz w:val="20"/>
                <w:szCs w:val="20"/>
              </w:rPr>
              <w:t>Source TCP retransmissions</w:t>
            </w:r>
          </w:p>
        </w:tc>
        <w:tc>
          <w:tcPr>
            <w:tcW w:w="1258" w:type="dxa"/>
            <w:tcBorders>
              <w:bottom w:val="nil"/>
            </w:tcBorders>
            <w:shd w:val="clear" w:color="auto" w:fill="F2F2F2"/>
          </w:tcPr>
          <w:p w14:paraId="1C6CBDB3" w14:textId="77777777" w:rsidR="001A37D1" w:rsidRDefault="00B269E7" w:rsidP="00FD4115">
            <w:pPr>
              <w:tabs>
                <w:tab w:val="center" w:pos="4320"/>
                <w:tab w:val="right" w:pos="8640"/>
              </w:tabs>
              <w:spacing w:line="264" w:lineRule="auto"/>
              <w:rPr>
                <w:sz w:val="20"/>
                <w:szCs w:val="20"/>
              </w:rPr>
            </w:pPr>
            <w:proofErr w:type="spellStart"/>
            <w:proofErr w:type="gramStart"/>
            <w:r>
              <w:rPr>
                <w:sz w:val="20"/>
                <w:szCs w:val="20"/>
              </w:rPr>
              <w:t>int</w:t>
            </w:r>
            <w:proofErr w:type="spellEnd"/>
            <w:proofErr w:type="gramEnd"/>
          </w:p>
        </w:tc>
        <w:tc>
          <w:tcPr>
            <w:tcW w:w="761" w:type="dxa"/>
            <w:gridSpan w:val="2"/>
            <w:tcBorders>
              <w:bottom w:val="nil"/>
            </w:tcBorders>
            <w:shd w:val="clear" w:color="auto" w:fill="F2F2F2"/>
          </w:tcPr>
          <w:p w14:paraId="12B63BCB" w14:textId="77777777" w:rsidR="001A37D1" w:rsidRDefault="006B785D" w:rsidP="0048305B">
            <w:pPr>
              <w:pStyle w:val="ComputerCode"/>
              <w:rPr>
                <w:rFonts w:cs="Courier New"/>
              </w:rPr>
            </w:pPr>
            <w:r>
              <w:rPr>
                <w:rFonts w:cs="Courier New"/>
              </w:rPr>
              <w:t>4</w:t>
            </w:r>
          </w:p>
        </w:tc>
        <w:tc>
          <w:tcPr>
            <w:tcW w:w="2956" w:type="dxa"/>
            <w:tcBorders>
              <w:bottom w:val="nil"/>
            </w:tcBorders>
            <w:shd w:val="clear" w:color="auto" w:fill="F2F2F2"/>
          </w:tcPr>
          <w:p w14:paraId="7420A453" w14:textId="77777777" w:rsidR="001A37D1" w:rsidRDefault="006B785D" w:rsidP="00FD4115">
            <w:pPr>
              <w:tabs>
                <w:tab w:val="center" w:pos="4320"/>
                <w:tab w:val="right" w:pos="8640"/>
              </w:tabs>
              <w:spacing w:line="264" w:lineRule="auto"/>
              <w:rPr>
                <w:sz w:val="20"/>
                <w:szCs w:val="20"/>
              </w:rPr>
            </w:pPr>
            <w:r w:rsidRPr="00864DC2">
              <w:rPr>
                <w:sz w:val="20"/>
                <w:szCs w:val="20"/>
              </w:rPr>
              <w:t xml:space="preserve">Number of </w:t>
            </w:r>
            <w:r>
              <w:rPr>
                <w:sz w:val="20"/>
                <w:szCs w:val="20"/>
              </w:rPr>
              <w:t xml:space="preserve">TCP </w:t>
            </w:r>
            <w:r w:rsidRPr="00864DC2">
              <w:rPr>
                <w:sz w:val="20"/>
                <w:szCs w:val="20"/>
              </w:rPr>
              <w:t xml:space="preserve">packets that have </w:t>
            </w:r>
            <w:r>
              <w:rPr>
                <w:sz w:val="20"/>
                <w:szCs w:val="20"/>
              </w:rPr>
              <w:t>retransmitted</w:t>
            </w:r>
            <w:r w:rsidR="00744D58">
              <w:rPr>
                <w:sz w:val="20"/>
                <w:szCs w:val="20"/>
              </w:rPr>
              <w:t>,</w:t>
            </w:r>
            <w:r w:rsidR="00735F19">
              <w:rPr>
                <w:sz w:val="20"/>
                <w:szCs w:val="20"/>
              </w:rPr>
              <w:t xml:space="preserve"> </w:t>
            </w:r>
            <w:r w:rsidR="00735F19" w:rsidRPr="00864DC2">
              <w:rPr>
                <w:sz w:val="20"/>
                <w:szCs w:val="20"/>
              </w:rPr>
              <w:t xml:space="preserve">whose address matches the first seen </w:t>
            </w:r>
            <w:r w:rsidR="00735F19">
              <w:rPr>
                <w:sz w:val="20"/>
                <w:szCs w:val="20"/>
              </w:rPr>
              <w:t>source</w:t>
            </w:r>
            <w:r w:rsidR="00735F19" w:rsidRPr="00864DC2">
              <w:rPr>
                <w:sz w:val="20"/>
                <w:szCs w:val="20"/>
              </w:rPr>
              <w:t xml:space="preserve"> address of the flow</w:t>
            </w:r>
            <w:r w:rsidRPr="00864DC2">
              <w:rPr>
                <w:sz w:val="20"/>
                <w:szCs w:val="20"/>
              </w:rPr>
              <w:t>.</w:t>
            </w:r>
          </w:p>
        </w:tc>
      </w:tr>
      <w:tr w:rsidR="00313889" w:rsidRPr="00864DC2" w14:paraId="50897012" w14:textId="77777777" w:rsidTr="00174D37">
        <w:trPr>
          <w:cantSplit/>
          <w:jc w:val="center"/>
        </w:trPr>
        <w:tc>
          <w:tcPr>
            <w:tcW w:w="534" w:type="dxa"/>
            <w:tcBorders>
              <w:top w:val="nil"/>
              <w:bottom w:val="nil"/>
            </w:tcBorders>
            <w:shd w:val="clear" w:color="auto" w:fill="auto"/>
          </w:tcPr>
          <w:p w14:paraId="590F5272"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3BDAD667"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DST_TCP_RETRANS</w:t>
            </w:r>
          </w:p>
          <w:p w14:paraId="555FF1FA"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COUNTER</w:t>
            </w:r>
          </w:p>
          <w:p w14:paraId="5CD2E560"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 xml:space="preserve">  Default: Null</w:t>
            </w:r>
          </w:p>
          <w:p w14:paraId="21B680BF"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 xml:space="preserve">  Min: 0</w:t>
            </w:r>
          </w:p>
          <w:p w14:paraId="7175F64D"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5576DCC9"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 xml:space="preserve">  Null: See Explanation</w:t>
            </w:r>
          </w:p>
          <w:p w14:paraId="4C00EBC0" w14:textId="77777777" w:rsidR="00313889" w:rsidRPr="00EF41CC" w:rsidRDefault="00313889" w:rsidP="0061783E">
            <w:pPr>
              <w:tabs>
                <w:tab w:val="center" w:pos="4320"/>
                <w:tab w:val="right" w:pos="8640"/>
              </w:tabs>
              <w:spacing w:line="264" w:lineRule="auto"/>
              <w:rPr>
                <w:sz w:val="20"/>
                <w:szCs w:val="20"/>
              </w:rPr>
            </w:pPr>
            <w:r w:rsidRPr="00EF41CC">
              <w:rPr>
                <w:sz w:val="20"/>
                <w:szCs w:val="20"/>
              </w:rPr>
              <w:t xml:space="preserve">  Width: 0-20</w:t>
            </w:r>
          </w:p>
        </w:tc>
        <w:tc>
          <w:tcPr>
            <w:tcW w:w="1526" w:type="dxa"/>
            <w:tcBorders>
              <w:top w:val="nil"/>
              <w:bottom w:val="nil"/>
            </w:tcBorders>
            <w:shd w:val="clear" w:color="auto" w:fill="auto"/>
          </w:tcPr>
          <w:p w14:paraId="5A6111B2" w14:textId="77777777" w:rsidR="00313889" w:rsidRDefault="00313889" w:rsidP="0061783E">
            <w:pPr>
              <w:tabs>
                <w:tab w:val="center" w:pos="4320"/>
                <w:tab w:val="right" w:pos="8640"/>
              </w:tabs>
              <w:spacing w:line="264" w:lineRule="auto"/>
              <w:rPr>
                <w:sz w:val="20"/>
                <w:szCs w:val="20"/>
              </w:rPr>
            </w:pPr>
            <w:r>
              <w:rPr>
                <w:sz w:val="20"/>
                <w:szCs w:val="20"/>
              </w:rPr>
              <w:t>Destination TCP retransmissions</w:t>
            </w:r>
          </w:p>
        </w:tc>
        <w:tc>
          <w:tcPr>
            <w:tcW w:w="1258" w:type="dxa"/>
            <w:tcBorders>
              <w:top w:val="nil"/>
              <w:bottom w:val="nil"/>
            </w:tcBorders>
            <w:shd w:val="clear" w:color="auto" w:fill="auto"/>
          </w:tcPr>
          <w:p w14:paraId="58F0B78C" w14:textId="77777777" w:rsidR="00313889" w:rsidRDefault="00313889" w:rsidP="0061783E">
            <w:pPr>
              <w:tabs>
                <w:tab w:val="center" w:pos="4320"/>
                <w:tab w:val="right" w:pos="8640"/>
              </w:tabs>
              <w:spacing w:line="264" w:lineRule="auto"/>
              <w:rPr>
                <w:sz w:val="20"/>
                <w:szCs w:val="20"/>
              </w:rPr>
            </w:pPr>
            <w:proofErr w:type="spellStart"/>
            <w:proofErr w:type="gramStart"/>
            <w:r>
              <w:rPr>
                <w:sz w:val="20"/>
                <w:szCs w:val="20"/>
              </w:rPr>
              <w:t>int</w:t>
            </w:r>
            <w:proofErr w:type="spellEnd"/>
            <w:proofErr w:type="gramEnd"/>
          </w:p>
        </w:tc>
        <w:tc>
          <w:tcPr>
            <w:tcW w:w="761" w:type="dxa"/>
            <w:gridSpan w:val="2"/>
            <w:tcBorders>
              <w:top w:val="nil"/>
              <w:bottom w:val="nil"/>
            </w:tcBorders>
            <w:shd w:val="clear" w:color="auto" w:fill="auto"/>
          </w:tcPr>
          <w:p w14:paraId="25BE668E" w14:textId="77777777" w:rsidR="00313889" w:rsidRDefault="00313889" w:rsidP="0061783E">
            <w:pPr>
              <w:pStyle w:val="ComputerCode"/>
              <w:rPr>
                <w:rFonts w:cs="Courier New"/>
              </w:rPr>
            </w:pPr>
            <w:r>
              <w:rPr>
                <w:rFonts w:cs="Courier New"/>
              </w:rPr>
              <w:t>4</w:t>
            </w:r>
          </w:p>
        </w:tc>
        <w:tc>
          <w:tcPr>
            <w:tcW w:w="2956" w:type="dxa"/>
            <w:tcBorders>
              <w:top w:val="nil"/>
              <w:bottom w:val="nil"/>
            </w:tcBorders>
            <w:shd w:val="clear" w:color="auto" w:fill="auto"/>
          </w:tcPr>
          <w:p w14:paraId="14711042" w14:textId="77777777" w:rsidR="00313889" w:rsidRDefault="00313889" w:rsidP="0061783E">
            <w:pPr>
              <w:tabs>
                <w:tab w:val="center" w:pos="4320"/>
                <w:tab w:val="right" w:pos="8640"/>
              </w:tabs>
              <w:spacing w:line="264" w:lineRule="auto"/>
              <w:rPr>
                <w:sz w:val="20"/>
                <w:szCs w:val="20"/>
              </w:rPr>
            </w:pPr>
            <w:r w:rsidRPr="00864DC2">
              <w:rPr>
                <w:sz w:val="20"/>
                <w:szCs w:val="20"/>
              </w:rPr>
              <w:t xml:space="preserve">Number of </w:t>
            </w:r>
            <w:r>
              <w:rPr>
                <w:sz w:val="20"/>
                <w:szCs w:val="20"/>
              </w:rPr>
              <w:t xml:space="preserve">TCP </w:t>
            </w:r>
            <w:r w:rsidRPr="00864DC2">
              <w:rPr>
                <w:sz w:val="20"/>
                <w:szCs w:val="20"/>
              </w:rPr>
              <w:t xml:space="preserve">packets that have </w:t>
            </w:r>
            <w:r>
              <w:rPr>
                <w:sz w:val="20"/>
                <w:szCs w:val="20"/>
              </w:rPr>
              <w:t>retransmitted</w:t>
            </w:r>
            <w:r w:rsidR="00744D58">
              <w:rPr>
                <w:sz w:val="20"/>
                <w:szCs w:val="20"/>
              </w:rPr>
              <w:t>,</w:t>
            </w:r>
            <w:r>
              <w:rPr>
                <w:sz w:val="20"/>
                <w:szCs w:val="20"/>
              </w:rPr>
              <w:t xml:space="preserve"> </w:t>
            </w:r>
            <w:r w:rsidRPr="00864DC2">
              <w:rPr>
                <w:sz w:val="20"/>
                <w:szCs w:val="20"/>
              </w:rPr>
              <w:t xml:space="preserve">whose address matches the first seen </w:t>
            </w:r>
            <w:r>
              <w:rPr>
                <w:sz w:val="20"/>
                <w:szCs w:val="20"/>
              </w:rPr>
              <w:t>destination</w:t>
            </w:r>
            <w:r w:rsidRPr="00864DC2">
              <w:rPr>
                <w:sz w:val="20"/>
                <w:szCs w:val="20"/>
              </w:rPr>
              <w:t xml:space="preserve"> address of the flow</w:t>
            </w:r>
            <w:proofErr w:type="gramStart"/>
            <w:r w:rsidRPr="00864DC2">
              <w:rPr>
                <w:sz w:val="20"/>
                <w:szCs w:val="20"/>
              </w:rPr>
              <w:t>.</w:t>
            </w:r>
            <w:proofErr w:type="gramEnd"/>
          </w:p>
        </w:tc>
      </w:tr>
      <w:tr w:rsidR="00313889" w:rsidRPr="00864DC2" w14:paraId="5D3C02EF" w14:textId="77777777" w:rsidTr="00174D37">
        <w:trPr>
          <w:cantSplit/>
          <w:jc w:val="center"/>
        </w:trPr>
        <w:tc>
          <w:tcPr>
            <w:tcW w:w="534" w:type="dxa"/>
            <w:tcBorders>
              <w:bottom w:val="nil"/>
            </w:tcBorders>
            <w:shd w:val="clear" w:color="auto" w:fill="F2F2F2"/>
          </w:tcPr>
          <w:p w14:paraId="439D2FF1" w14:textId="77777777" w:rsidR="00313889" w:rsidRPr="00504DCA" w:rsidRDefault="00313889" w:rsidP="00C31E40">
            <w:pPr>
              <w:numPr>
                <w:ilvl w:val="0"/>
                <w:numId w:val="1"/>
              </w:numPr>
              <w:ind w:left="0" w:firstLine="0"/>
              <w:jc w:val="both"/>
              <w:rPr>
                <w:sz w:val="20"/>
                <w:szCs w:val="20"/>
              </w:rPr>
            </w:pPr>
          </w:p>
        </w:tc>
        <w:tc>
          <w:tcPr>
            <w:tcW w:w="2555" w:type="dxa"/>
            <w:gridSpan w:val="2"/>
            <w:tcBorders>
              <w:bottom w:val="nil"/>
            </w:tcBorders>
            <w:shd w:val="clear" w:color="auto" w:fill="F2F2F2"/>
          </w:tcPr>
          <w:p w14:paraId="0044FC62"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TUNNEL_DEPTH</w:t>
            </w:r>
          </w:p>
          <w:p w14:paraId="7192E82E"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2BE22FD7"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 xml:space="preserve">  Default: Null</w:t>
            </w:r>
          </w:p>
          <w:p w14:paraId="1F520806"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 xml:space="preserve">  Min: 0</w:t>
            </w:r>
          </w:p>
          <w:p w14:paraId="290A9B82"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 xml:space="preserve">  Max: 255</w:t>
            </w:r>
          </w:p>
          <w:p w14:paraId="16FC8F17"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 xml:space="preserve">  Null: If no tunnel exists</w:t>
            </w:r>
          </w:p>
          <w:p w14:paraId="720A160E" w14:textId="77777777" w:rsidR="00313889" w:rsidRPr="00EF41CC" w:rsidRDefault="00313889" w:rsidP="00680015">
            <w:pPr>
              <w:tabs>
                <w:tab w:val="center" w:pos="4320"/>
                <w:tab w:val="right" w:pos="8640"/>
              </w:tabs>
              <w:spacing w:line="264" w:lineRule="auto"/>
              <w:rPr>
                <w:sz w:val="20"/>
                <w:szCs w:val="20"/>
              </w:rPr>
            </w:pPr>
            <w:r w:rsidRPr="00EF41CC">
              <w:rPr>
                <w:sz w:val="20"/>
                <w:szCs w:val="20"/>
              </w:rPr>
              <w:t xml:space="preserve">  Width: 0-3</w:t>
            </w:r>
          </w:p>
        </w:tc>
        <w:tc>
          <w:tcPr>
            <w:tcW w:w="1526" w:type="dxa"/>
            <w:tcBorders>
              <w:bottom w:val="nil"/>
            </w:tcBorders>
            <w:shd w:val="clear" w:color="auto" w:fill="F2F2F2"/>
          </w:tcPr>
          <w:p w14:paraId="07FD19D7" w14:textId="77777777" w:rsidR="00313889" w:rsidRPr="00864DC2" w:rsidRDefault="00313889" w:rsidP="00FD4115">
            <w:pPr>
              <w:tabs>
                <w:tab w:val="center" w:pos="4320"/>
                <w:tab w:val="right" w:pos="8640"/>
              </w:tabs>
              <w:spacing w:line="264" w:lineRule="auto"/>
              <w:rPr>
                <w:sz w:val="20"/>
                <w:szCs w:val="20"/>
              </w:rPr>
            </w:pPr>
            <w:r>
              <w:rPr>
                <w:sz w:val="20"/>
                <w:szCs w:val="20"/>
              </w:rPr>
              <w:t>The depth or number of tunnels in the current flow.</w:t>
            </w:r>
          </w:p>
        </w:tc>
        <w:tc>
          <w:tcPr>
            <w:tcW w:w="1258" w:type="dxa"/>
            <w:tcBorders>
              <w:bottom w:val="nil"/>
            </w:tcBorders>
            <w:shd w:val="clear" w:color="auto" w:fill="F2F2F2"/>
          </w:tcPr>
          <w:p w14:paraId="13D4FF3C" w14:textId="77777777" w:rsidR="00313889" w:rsidRPr="00864DC2" w:rsidRDefault="00313889" w:rsidP="00FD4115">
            <w:pPr>
              <w:tabs>
                <w:tab w:val="center" w:pos="4320"/>
                <w:tab w:val="right" w:pos="8640"/>
              </w:tabs>
              <w:spacing w:line="264" w:lineRule="auto"/>
              <w:rPr>
                <w:sz w:val="20"/>
                <w:szCs w:val="20"/>
              </w:rPr>
            </w:pPr>
            <w:proofErr w:type="spellStart"/>
            <w:proofErr w:type="gramStart"/>
            <w:r>
              <w:rPr>
                <w:sz w:val="20"/>
                <w:szCs w:val="20"/>
              </w:rPr>
              <w:t>int</w:t>
            </w:r>
            <w:proofErr w:type="spellEnd"/>
            <w:proofErr w:type="gramEnd"/>
          </w:p>
        </w:tc>
        <w:tc>
          <w:tcPr>
            <w:tcW w:w="761" w:type="dxa"/>
            <w:gridSpan w:val="2"/>
            <w:tcBorders>
              <w:bottom w:val="nil"/>
            </w:tcBorders>
            <w:shd w:val="clear" w:color="auto" w:fill="F2F2F2"/>
          </w:tcPr>
          <w:p w14:paraId="6D506820" w14:textId="77777777" w:rsidR="00313889" w:rsidRPr="0048305B" w:rsidRDefault="00313889" w:rsidP="0048305B">
            <w:pPr>
              <w:pStyle w:val="ComputerCode"/>
              <w:rPr>
                <w:rFonts w:cs="Courier New"/>
              </w:rPr>
            </w:pPr>
            <w:r>
              <w:rPr>
                <w:rFonts w:cs="Courier New"/>
              </w:rPr>
              <w:t>4</w:t>
            </w:r>
          </w:p>
        </w:tc>
        <w:tc>
          <w:tcPr>
            <w:tcW w:w="2956" w:type="dxa"/>
            <w:tcBorders>
              <w:bottom w:val="nil"/>
            </w:tcBorders>
            <w:shd w:val="clear" w:color="auto" w:fill="F2F2F2"/>
          </w:tcPr>
          <w:p w14:paraId="40B790D5" w14:textId="77777777" w:rsidR="00313889" w:rsidRPr="009B5A9B" w:rsidRDefault="00313889" w:rsidP="00FD4115">
            <w:pPr>
              <w:tabs>
                <w:tab w:val="center" w:pos="4320"/>
                <w:tab w:val="right" w:pos="8640"/>
              </w:tabs>
              <w:spacing w:line="264" w:lineRule="auto"/>
              <w:rPr>
                <w:sz w:val="20"/>
                <w:szCs w:val="20"/>
              </w:rPr>
            </w:pPr>
            <w:r>
              <w:rPr>
                <w:sz w:val="20"/>
                <w:szCs w:val="20"/>
              </w:rPr>
              <w:t xml:space="preserve">A simple tunnel (IP over IP) will have a depth of 1. A tunnel in another tunnel will have a value of 2. </w:t>
            </w:r>
          </w:p>
        </w:tc>
      </w:tr>
      <w:tr w:rsidR="00313889" w:rsidRPr="00864DC2" w14:paraId="2744E22F" w14:textId="77777777" w:rsidTr="00174D37">
        <w:trPr>
          <w:cantSplit/>
          <w:jc w:val="center"/>
        </w:trPr>
        <w:tc>
          <w:tcPr>
            <w:tcW w:w="534" w:type="dxa"/>
            <w:tcBorders>
              <w:top w:val="nil"/>
              <w:bottom w:val="nil"/>
            </w:tcBorders>
            <w:shd w:val="clear" w:color="auto" w:fill="auto"/>
          </w:tcPr>
          <w:p w14:paraId="62497692"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3756A086"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TUNNEL_SADDR_V4</w:t>
            </w:r>
          </w:p>
          <w:p w14:paraId="1158F439"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1C9DE362"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7028F4AD"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see section </w:t>
            </w:r>
            <w:hyperlink w:anchor="_Octet-coded_Decimal" w:history="1">
              <w:r w:rsidRPr="00EF41CC">
                <w:rPr>
                  <w:rStyle w:val="Hyperlink"/>
                  <w:sz w:val="20"/>
                  <w:szCs w:val="20"/>
                </w:rPr>
                <w:t>1.2.1</w:t>
              </w:r>
            </w:hyperlink>
          </w:p>
          <w:p w14:paraId="6E3F7506"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see section </w:t>
            </w:r>
            <w:hyperlink w:anchor="_Octet-coded_Decimal" w:history="1">
              <w:r w:rsidRPr="00EF41CC">
                <w:rPr>
                  <w:rStyle w:val="Hyperlink"/>
                  <w:sz w:val="20"/>
                  <w:szCs w:val="20"/>
                </w:rPr>
                <w:t>1.2.1</w:t>
              </w:r>
            </w:hyperlink>
          </w:p>
          <w:p w14:paraId="137961D7"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When flow is IPv6</w:t>
            </w:r>
          </w:p>
          <w:p w14:paraId="32AB35EB"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 or 10-12</w:t>
            </w:r>
          </w:p>
        </w:tc>
        <w:tc>
          <w:tcPr>
            <w:tcW w:w="1526" w:type="dxa"/>
            <w:tcBorders>
              <w:top w:val="nil"/>
              <w:bottom w:val="nil"/>
            </w:tcBorders>
            <w:shd w:val="clear" w:color="auto" w:fill="auto"/>
          </w:tcPr>
          <w:p w14:paraId="6D4056C7"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source IPv4 address</w:t>
            </w:r>
          </w:p>
        </w:tc>
        <w:tc>
          <w:tcPr>
            <w:tcW w:w="1258" w:type="dxa"/>
            <w:tcBorders>
              <w:top w:val="nil"/>
              <w:bottom w:val="nil"/>
            </w:tcBorders>
            <w:shd w:val="clear" w:color="auto" w:fill="auto"/>
          </w:tcPr>
          <w:p w14:paraId="584E0B66" w14:textId="1E0E717E" w:rsidR="00313889" w:rsidRPr="00864DC2" w:rsidRDefault="00573C0E" w:rsidP="00FD4115">
            <w:pPr>
              <w:tabs>
                <w:tab w:val="center" w:pos="4320"/>
                <w:tab w:val="right" w:pos="8640"/>
              </w:tabs>
              <w:spacing w:line="264" w:lineRule="auto"/>
              <w:rPr>
                <w:sz w:val="20"/>
                <w:szCs w:val="20"/>
              </w:rPr>
            </w:pPr>
            <w:proofErr w:type="spellStart"/>
            <w:proofErr w:type="gramStart"/>
            <w:r>
              <w:rPr>
                <w:sz w:val="20"/>
                <w:szCs w:val="20"/>
              </w:rPr>
              <w:t>int</w:t>
            </w:r>
            <w:proofErr w:type="spellEnd"/>
            <w:proofErr w:type="gramEnd"/>
          </w:p>
        </w:tc>
        <w:tc>
          <w:tcPr>
            <w:tcW w:w="761" w:type="dxa"/>
            <w:gridSpan w:val="2"/>
            <w:tcBorders>
              <w:top w:val="nil"/>
              <w:bottom w:val="nil"/>
            </w:tcBorders>
            <w:shd w:val="clear" w:color="auto" w:fill="auto"/>
          </w:tcPr>
          <w:p w14:paraId="451832AD"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4C5D02E5" w14:textId="77777777" w:rsidR="00313889" w:rsidRPr="009B5A9B" w:rsidRDefault="00313889" w:rsidP="00FD4115">
            <w:pPr>
              <w:tabs>
                <w:tab w:val="center" w:pos="4320"/>
                <w:tab w:val="right" w:pos="8640"/>
              </w:tabs>
              <w:spacing w:line="264" w:lineRule="auto"/>
              <w:rPr>
                <w:sz w:val="20"/>
                <w:szCs w:val="20"/>
              </w:rPr>
            </w:pPr>
            <w:r w:rsidRPr="00864DC2">
              <w:rPr>
                <w:sz w:val="20"/>
                <w:szCs w:val="20"/>
              </w:rPr>
              <w:t xml:space="preserve">IPv4 address in Octet-Coded Decimal notation of the </w:t>
            </w:r>
            <w:r>
              <w:rPr>
                <w:sz w:val="20"/>
                <w:szCs w:val="20"/>
              </w:rPr>
              <w:t>source</w:t>
            </w:r>
            <w:r w:rsidRPr="00864DC2">
              <w:rPr>
                <w:sz w:val="20"/>
                <w:szCs w:val="20"/>
              </w:rPr>
              <w:t xml:space="preserve"> address of the first packet seen in the flow. </w:t>
            </w:r>
            <w:r>
              <w:rPr>
                <w:sz w:val="20"/>
                <w:szCs w:val="20"/>
              </w:rPr>
              <w:t xml:space="preserve"> </w:t>
            </w:r>
            <w:r w:rsidRPr="00864DC2">
              <w:rPr>
                <w:sz w:val="20"/>
                <w:szCs w:val="20"/>
              </w:rPr>
              <w:t>The range of values follows the IPv4 convention.</w:t>
            </w:r>
            <w:r>
              <w:rPr>
                <w:sz w:val="20"/>
                <w:szCs w:val="20"/>
              </w:rPr>
              <w:t xml:space="preserve"> The address of the outer most layer of the tunnel.</w:t>
            </w:r>
          </w:p>
        </w:tc>
      </w:tr>
      <w:tr w:rsidR="00313889" w:rsidRPr="00864DC2" w14:paraId="7EAE68D4" w14:textId="77777777" w:rsidTr="00174D37">
        <w:trPr>
          <w:cantSplit/>
          <w:jc w:val="center"/>
        </w:trPr>
        <w:tc>
          <w:tcPr>
            <w:tcW w:w="534" w:type="dxa"/>
            <w:tcBorders>
              <w:top w:val="nil"/>
              <w:bottom w:val="nil"/>
            </w:tcBorders>
            <w:shd w:val="clear" w:color="auto" w:fill="F2F2F2"/>
          </w:tcPr>
          <w:p w14:paraId="18A5FA7F"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32879050"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TUNNEL_DADDR_V4</w:t>
            </w:r>
          </w:p>
          <w:p w14:paraId="15B80D0E"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50D98A35"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4497EEF7"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see section </w:t>
            </w:r>
            <w:hyperlink w:anchor="_Octet-coded_Decimal" w:history="1">
              <w:r w:rsidRPr="00EF41CC">
                <w:rPr>
                  <w:rStyle w:val="Hyperlink"/>
                  <w:sz w:val="20"/>
                  <w:szCs w:val="20"/>
                </w:rPr>
                <w:t>1.2.1</w:t>
              </w:r>
            </w:hyperlink>
          </w:p>
          <w:p w14:paraId="13B76029"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see section </w:t>
            </w:r>
            <w:hyperlink w:anchor="_Octet-coded_Decimal" w:history="1">
              <w:r w:rsidRPr="00EF41CC">
                <w:rPr>
                  <w:rStyle w:val="Hyperlink"/>
                  <w:sz w:val="20"/>
                  <w:szCs w:val="20"/>
                </w:rPr>
                <w:t>1.2.1</w:t>
              </w:r>
            </w:hyperlink>
          </w:p>
          <w:p w14:paraId="7CF0C3FB"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When flow is IPv6</w:t>
            </w:r>
          </w:p>
          <w:p w14:paraId="3B9B722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 or 10-12</w:t>
            </w:r>
          </w:p>
        </w:tc>
        <w:tc>
          <w:tcPr>
            <w:tcW w:w="1526" w:type="dxa"/>
            <w:tcBorders>
              <w:top w:val="nil"/>
              <w:bottom w:val="nil"/>
            </w:tcBorders>
            <w:shd w:val="clear" w:color="auto" w:fill="F2F2F2"/>
          </w:tcPr>
          <w:p w14:paraId="55768F97"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destination IPv4 address</w:t>
            </w:r>
          </w:p>
        </w:tc>
        <w:tc>
          <w:tcPr>
            <w:tcW w:w="1258" w:type="dxa"/>
            <w:tcBorders>
              <w:top w:val="nil"/>
              <w:bottom w:val="nil"/>
            </w:tcBorders>
            <w:shd w:val="clear" w:color="auto" w:fill="F2F2F2"/>
          </w:tcPr>
          <w:p w14:paraId="406F7CC1" w14:textId="2988FB7D" w:rsidR="00313889" w:rsidRPr="00864DC2" w:rsidRDefault="00573C0E" w:rsidP="00FD4115">
            <w:pPr>
              <w:tabs>
                <w:tab w:val="center" w:pos="4320"/>
                <w:tab w:val="right" w:pos="8640"/>
              </w:tabs>
              <w:spacing w:line="264" w:lineRule="auto"/>
              <w:rPr>
                <w:sz w:val="20"/>
                <w:szCs w:val="20"/>
              </w:rPr>
            </w:pPr>
            <w:proofErr w:type="spellStart"/>
            <w:proofErr w:type="gramStart"/>
            <w:r>
              <w:rPr>
                <w:sz w:val="20"/>
                <w:szCs w:val="20"/>
              </w:rPr>
              <w:t>int</w:t>
            </w:r>
            <w:proofErr w:type="spellEnd"/>
            <w:proofErr w:type="gramEnd"/>
          </w:p>
        </w:tc>
        <w:tc>
          <w:tcPr>
            <w:tcW w:w="761" w:type="dxa"/>
            <w:gridSpan w:val="2"/>
            <w:tcBorders>
              <w:top w:val="nil"/>
              <w:bottom w:val="nil"/>
            </w:tcBorders>
            <w:shd w:val="clear" w:color="auto" w:fill="F2F2F2"/>
          </w:tcPr>
          <w:p w14:paraId="1011DD58"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F2F2F2"/>
          </w:tcPr>
          <w:p w14:paraId="18653BA8" w14:textId="77777777" w:rsidR="00313889" w:rsidRPr="00592E0C" w:rsidRDefault="00313889" w:rsidP="00263914">
            <w:pPr>
              <w:tabs>
                <w:tab w:val="center" w:pos="4320"/>
                <w:tab w:val="right" w:pos="8640"/>
              </w:tabs>
              <w:spacing w:line="264" w:lineRule="auto"/>
              <w:rPr>
                <w:sz w:val="20"/>
                <w:szCs w:val="20"/>
              </w:rPr>
            </w:pPr>
            <w:r w:rsidRPr="00592E0C">
              <w:rPr>
                <w:sz w:val="20"/>
                <w:szCs w:val="20"/>
              </w:rPr>
              <w:t>IPv4 address in Octet-Coded Decimal notation of the destination address of the first packet seen in the flow.  The range of values follows the IPv4 convention. The address of the outer most layer of the tunnel.</w:t>
            </w:r>
          </w:p>
        </w:tc>
      </w:tr>
      <w:tr w:rsidR="00313889" w:rsidRPr="00864DC2" w14:paraId="1611B121" w14:textId="77777777" w:rsidTr="00174D37">
        <w:trPr>
          <w:cantSplit/>
          <w:jc w:val="center"/>
        </w:trPr>
        <w:tc>
          <w:tcPr>
            <w:tcW w:w="534" w:type="dxa"/>
            <w:tcBorders>
              <w:top w:val="nil"/>
              <w:bottom w:val="nil"/>
            </w:tcBorders>
            <w:shd w:val="clear" w:color="auto" w:fill="auto"/>
          </w:tcPr>
          <w:p w14:paraId="03F89431"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7259C2FC"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TUNNEL_SADDR_V6</w:t>
            </w:r>
          </w:p>
          <w:p w14:paraId="789A3DAC"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503CE0B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4A851E8D"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see section </w:t>
            </w:r>
            <w:hyperlink w:anchor="_Hexadecimal_Notation" w:history="1">
              <w:r w:rsidRPr="00EF41CC">
                <w:rPr>
                  <w:rStyle w:val="Hyperlink"/>
                  <w:sz w:val="20"/>
                  <w:szCs w:val="20"/>
                </w:rPr>
                <w:t>1.2.2</w:t>
              </w:r>
            </w:hyperlink>
          </w:p>
          <w:p w14:paraId="6FF1D3CC"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see section </w:t>
            </w:r>
            <w:hyperlink w:anchor="_Hexadecimal_Notation" w:history="1">
              <w:r w:rsidRPr="00EF41CC">
                <w:rPr>
                  <w:rStyle w:val="Hyperlink"/>
                  <w:sz w:val="20"/>
                  <w:szCs w:val="20"/>
                </w:rPr>
                <w:t>1.2.2</w:t>
              </w:r>
            </w:hyperlink>
          </w:p>
          <w:p w14:paraId="2B572B60"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When flow is IPv4</w:t>
            </w:r>
          </w:p>
          <w:p w14:paraId="4A27DBDD"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 or 32</w:t>
            </w:r>
          </w:p>
        </w:tc>
        <w:tc>
          <w:tcPr>
            <w:tcW w:w="1526" w:type="dxa"/>
            <w:tcBorders>
              <w:top w:val="nil"/>
              <w:bottom w:val="nil"/>
            </w:tcBorders>
            <w:shd w:val="clear" w:color="auto" w:fill="auto"/>
          </w:tcPr>
          <w:p w14:paraId="762A8CE4"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source IPv6 address</w:t>
            </w:r>
          </w:p>
        </w:tc>
        <w:tc>
          <w:tcPr>
            <w:tcW w:w="1258" w:type="dxa"/>
            <w:tcBorders>
              <w:top w:val="nil"/>
              <w:bottom w:val="nil"/>
            </w:tcBorders>
            <w:shd w:val="clear" w:color="auto" w:fill="auto"/>
          </w:tcPr>
          <w:p w14:paraId="596BFE56" w14:textId="77777777" w:rsidR="00313889" w:rsidRPr="00864DC2" w:rsidRDefault="00313889"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tcBorders>
              <w:top w:val="nil"/>
              <w:bottom w:val="nil"/>
            </w:tcBorders>
            <w:shd w:val="clear" w:color="auto" w:fill="auto"/>
          </w:tcPr>
          <w:p w14:paraId="1F091EA8"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3BE9DEB6" w14:textId="77777777" w:rsidR="00313889" w:rsidRPr="009B5A9B" w:rsidRDefault="00313889" w:rsidP="00263914">
            <w:pPr>
              <w:tabs>
                <w:tab w:val="center" w:pos="4320"/>
                <w:tab w:val="right" w:pos="8640"/>
              </w:tabs>
              <w:spacing w:line="264" w:lineRule="auto"/>
              <w:rPr>
                <w:sz w:val="20"/>
                <w:szCs w:val="20"/>
              </w:rPr>
            </w:pPr>
            <w:r w:rsidRPr="00864DC2">
              <w:rPr>
                <w:sz w:val="20"/>
                <w:szCs w:val="20"/>
              </w:rPr>
              <w:t xml:space="preserve">IPv6 full hexadecimal notation of the source address of the first packet seen in the flow. </w:t>
            </w:r>
            <w:r>
              <w:rPr>
                <w:sz w:val="20"/>
                <w:szCs w:val="20"/>
              </w:rPr>
              <w:t xml:space="preserve"> </w:t>
            </w:r>
            <w:r w:rsidRPr="00864DC2">
              <w:rPr>
                <w:sz w:val="20"/>
                <w:szCs w:val="20"/>
              </w:rPr>
              <w:t>The range of values follows the IPv6 convention.</w:t>
            </w:r>
            <w:r>
              <w:rPr>
                <w:sz w:val="20"/>
                <w:szCs w:val="20"/>
              </w:rPr>
              <w:t xml:space="preserve">  The address of the outer most layer of the tunnel.</w:t>
            </w:r>
          </w:p>
        </w:tc>
      </w:tr>
      <w:tr w:rsidR="00313889" w:rsidRPr="00864DC2" w14:paraId="65019AC5" w14:textId="77777777" w:rsidTr="00174D37">
        <w:trPr>
          <w:cantSplit/>
          <w:jc w:val="center"/>
        </w:trPr>
        <w:tc>
          <w:tcPr>
            <w:tcW w:w="534" w:type="dxa"/>
            <w:tcBorders>
              <w:top w:val="nil"/>
              <w:bottom w:val="nil"/>
            </w:tcBorders>
            <w:shd w:val="clear" w:color="auto" w:fill="F2F2F2"/>
          </w:tcPr>
          <w:p w14:paraId="3FC4FDA1"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0342DDA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TUNNEL_DADDR_V6</w:t>
            </w:r>
          </w:p>
          <w:p w14:paraId="373D6904"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ADDRESS</w:t>
            </w:r>
          </w:p>
          <w:p w14:paraId="49F29E2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7BA993D5"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see section </w:t>
            </w:r>
            <w:hyperlink w:anchor="_Hexadecimal_Notation" w:history="1">
              <w:r w:rsidRPr="00EF41CC">
                <w:rPr>
                  <w:rStyle w:val="Hyperlink"/>
                  <w:sz w:val="20"/>
                  <w:szCs w:val="20"/>
                </w:rPr>
                <w:t>1.2.2</w:t>
              </w:r>
            </w:hyperlink>
          </w:p>
          <w:p w14:paraId="33993A88"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see section </w:t>
            </w:r>
            <w:hyperlink w:anchor="_Hexadecimal_Notation" w:history="1">
              <w:r w:rsidRPr="00EF41CC">
                <w:rPr>
                  <w:rStyle w:val="Hyperlink"/>
                  <w:sz w:val="20"/>
                  <w:szCs w:val="20"/>
                </w:rPr>
                <w:t>1.2.2</w:t>
              </w:r>
            </w:hyperlink>
          </w:p>
          <w:p w14:paraId="18673978"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When flow is IPv4</w:t>
            </w:r>
          </w:p>
          <w:p w14:paraId="4B145DB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 or 32</w:t>
            </w:r>
          </w:p>
        </w:tc>
        <w:tc>
          <w:tcPr>
            <w:tcW w:w="1526" w:type="dxa"/>
            <w:tcBorders>
              <w:top w:val="nil"/>
              <w:bottom w:val="nil"/>
            </w:tcBorders>
            <w:shd w:val="clear" w:color="auto" w:fill="F2F2F2"/>
          </w:tcPr>
          <w:p w14:paraId="675B8334"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destination IPv6 address</w:t>
            </w:r>
          </w:p>
        </w:tc>
        <w:tc>
          <w:tcPr>
            <w:tcW w:w="1258" w:type="dxa"/>
            <w:tcBorders>
              <w:top w:val="nil"/>
              <w:bottom w:val="nil"/>
            </w:tcBorders>
            <w:shd w:val="clear" w:color="auto" w:fill="F2F2F2"/>
          </w:tcPr>
          <w:p w14:paraId="3CC5404D" w14:textId="77777777" w:rsidR="00313889" w:rsidRPr="00864DC2" w:rsidRDefault="00313889" w:rsidP="00FD4115">
            <w:pPr>
              <w:tabs>
                <w:tab w:val="center" w:pos="4320"/>
                <w:tab w:val="right" w:pos="8640"/>
              </w:tabs>
              <w:spacing w:line="264" w:lineRule="auto"/>
              <w:rPr>
                <w:sz w:val="20"/>
                <w:szCs w:val="20"/>
              </w:rPr>
            </w:pPr>
            <w:proofErr w:type="gramStart"/>
            <w:r w:rsidRPr="00864DC2">
              <w:rPr>
                <w:sz w:val="20"/>
                <w:szCs w:val="20"/>
              </w:rPr>
              <w:t>hex</w:t>
            </w:r>
            <w:proofErr w:type="gramEnd"/>
          </w:p>
        </w:tc>
        <w:tc>
          <w:tcPr>
            <w:tcW w:w="761" w:type="dxa"/>
            <w:gridSpan w:val="2"/>
            <w:tcBorders>
              <w:top w:val="nil"/>
              <w:bottom w:val="nil"/>
            </w:tcBorders>
            <w:shd w:val="clear" w:color="auto" w:fill="F2F2F2"/>
          </w:tcPr>
          <w:p w14:paraId="76409EB7"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F2F2F2"/>
          </w:tcPr>
          <w:p w14:paraId="2815BD08" w14:textId="77777777" w:rsidR="00313889" w:rsidRPr="009B5A9B" w:rsidRDefault="00313889" w:rsidP="00263914">
            <w:pPr>
              <w:tabs>
                <w:tab w:val="center" w:pos="4320"/>
                <w:tab w:val="right" w:pos="8640"/>
              </w:tabs>
              <w:spacing w:line="264" w:lineRule="auto"/>
              <w:rPr>
                <w:sz w:val="20"/>
                <w:szCs w:val="20"/>
              </w:rPr>
            </w:pPr>
            <w:r w:rsidRPr="00864DC2">
              <w:rPr>
                <w:sz w:val="20"/>
                <w:szCs w:val="20"/>
              </w:rPr>
              <w:t xml:space="preserve">IPv6 full hexadecimal notation of the </w:t>
            </w:r>
            <w:r>
              <w:rPr>
                <w:sz w:val="20"/>
                <w:szCs w:val="20"/>
              </w:rPr>
              <w:t>destination</w:t>
            </w:r>
            <w:r w:rsidRPr="00864DC2">
              <w:rPr>
                <w:sz w:val="20"/>
                <w:szCs w:val="20"/>
              </w:rPr>
              <w:t xml:space="preserve"> address of the first packet seen in the flow. </w:t>
            </w:r>
            <w:r>
              <w:rPr>
                <w:sz w:val="20"/>
                <w:szCs w:val="20"/>
              </w:rPr>
              <w:t xml:space="preserve"> </w:t>
            </w:r>
            <w:r w:rsidRPr="00864DC2">
              <w:rPr>
                <w:sz w:val="20"/>
                <w:szCs w:val="20"/>
              </w:rPr>
              <w:t>The range of values follows the IPv6 convention.</w:t>
            </w:r>
            <w:r>
              <w:rPr>
                <w:sz w:val="20"/>
                <w:szCs w:val="20"/>
              </w:rPr>
              <w:t xml:space="preserve">  The address of the outer most layer of the tunnel.</w:t>
            </w:r>
          </w:p>
        </w:tc>
      </w:tr>
      <w:tr w:rsidR="00313889" w:rsidRPr="00864DC2" w14:paraId="086A90A0" w14:textId="77777777" w:rsidTr="00174D37">
        <w:trPr>
          <w:cantSplit/>
          <w:jc w:val="center"/>
        </w:trPr>
        <w:tc>
          <w:tcPr>
            <w:tcW w:w="534" w:type="dxa"/>
            <w:tcBorders>
              <w:top w:val="nil"/>
              <w:bottom w:val="nil"/>
            </w:tcBorders>
            <w:shd w:val="clear" w:color="auto" w:fill="auto"/>
          </w:tcPr>
          <w:p w14:paraId="099B609F"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28D65A34"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TUNNEL_PROTO</w:t>
            </w:r>
          </w:p>
          <w:p w14:paraId="424F3756"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740AABCA"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586D6482"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0</w:t>
            </w:r>
          </w:p>
          <w:p w14:paraId="77B5C071"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255</w:t>
            </w:r>
          </w:p>
          <w:p w14:paraId="12A49A80"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If no tunnel exists</w:t>
            </w:r>
          </w:p>
          <w:p w14:paraId="4FC7E642"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0-3</w:t>
            </w:r>
          </w:p>
        </w:tc>
        <w:tc>
          <w:tcPr>
            <w:tcW w:w="1526" w:type="dxa"/>
            <w:tcBorders>
              <w:top w:val="nil"/>
              <w:bottom w:val="nil"/>
            </w:tcBorders>
            <w:shd w:val="clear" w:color="auto" w:fill="auto"/>
          </w:tcPr>
          <w:p w14:paraId="42D94FF0"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IP layer protocol</w:t>
            </w:r>
          </w:p>
        </w:tc>
        <w:tc>
          <w:tcPr>
            <w:tcW w:w="1258" w:type="dxa"/>
            <w:tcBorders>
              <w:top w:val="nil"/>
              <w:bottom w:val="nil"/>
            </w:tcBorders>
            <w:shd w:val="clear" w:color="auto" w:fill="auto"/>
          </w:tcPr>
          <w:p w14:paraId="25DC7B7D" w14:textId="77777777" w:rsidR="00313889" w:rsidRPr="00864DC2" w:rsidRDefault="00313889"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auto"/>
          </w:tcPr>
          <w:p w14:paraId="167A20F6"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664F39D5" w14:textId="77777777" w:rsidR="00313889" w:rsidRPr="009B5A9B" w:rsidRDefault="00313889" w:rsidP="00263914">
            <w:pPr>
              <w:tabs>
                <w:tab w:val="center" w:pos="4320"/>
                <w:tab w:val="right" w:pos="8640"/>
              </w:tabs>
              <w:spacing w:line="264" w:lineRule="auto"/>
              <w:rPr>
                <w:sz w:val="20"/>
                <w:szCs w:val="20"/>
              </w:rPr>
            </w:pPr>
            <w:r w:rsidRPr="00864DC2">
              <w:rPr>
                <w:sz w:val="20"/>
                <w:szCs w:val="20"/>
              </w:rPr>
              <w:t>The IP protocol number (</w:t>
            </w:r>
            <w:r w:rsidRPr="00894207">
              <w:rPr>
                <w:rStyle w:val="ComputerCode-smallChar"/>
              </w:rPr>
              <w:t>1= ICMPv4, 6=TCP, 17=UDP, 58=ICMPv6</w:t>
            </w:r>
            <w:r w:rsidRPr="00864DC2">
              <w:rPr>
                <w:sz w:val="20"/>
                <w:szCs w:val="20"/>
              </w:rPr>
              <w:t>, etc</w:t>
            </w:r>
            <w:r w:rsidRPr="000256DC">
              <w:rPr>
                <w:sz w:val="20"/>
                <w:szCs w:val="20"/>
              </w:rPr>
              <w:t>.)</w:t>
            </w:r>
            <w:r>
              <w:rPr>
                <w:sz w:val="20"/>
                <w:szCs w:val="20"/>
              </w:rPr>
              <w:t>.</w:t>
            </w:r>
            <w:r w:rsidRPr="000256DC">
              <w:rPr>
                <w:rStyle w:val="FootnoteReference"/>
                <w:sz w:val="20"/>
                <w:szCs w:val="20"/>
              </w:rPr>
              <w:footnoteReference w:id="6"/>
            </w:r>
            <w:r w:rsidRPr="000256DC">
              <w:rPr>
                <w:sz w:val="20"/>
                <w:szCs w:val="20"/>
              </w:rPr>
              <w:t xml:space="preserve"> </w:t>
            </w:r>
            <w:r>
              <w:rPr>
                <w:sz w:val="20"/>
                <w:szCs w:val="20"/>
              </w:rPr>
              <w:t xml:space="preserve"> This is the protocol used to establish the outer most layer of the tunnel. </w:t>
            </w:r>
            <w:r w:rsidRPr="000256DC">
              <w:rPr>
                <w:sz w:val="20"/>
                <w:szCs w:val="20"/>
              </w:rPr>
              <w:t>Valid</w:t>
            </w:r>
            <w:r w:rsidRPr="00864DC2">
              <w:rPr>
                <w:sz w:val="20"/>
                <w:szCs w:val="20"/>
              </w:rPr>
              <w:t xml:space="preserve"> protocol values include </w:t>
            </w:r>
            <w:r w:rsidRPr="00894207">
              <w:rPr>
                <w:rStyle w:val="ComputerCode-smallChar"/>
              </w:rPr>
              <w:t>0</w:t>
            </w:r>
            <w:r w:rsidRPr="00864DC2">
              <w:rPr>
                <w:sz w:val="20"/>
                <w:szCs w:val="20"/>
              </w:rPr>
              <w:t xml:space="preserve"> – </w:t>
            </w:r>
            <w:r w:rsidRPr="00894207">
              <w:rPr>
                <w:rStyle w:val="ComputerCode-smallChar"/>
              </w:rPr>
              <w:t>255</w:t>
            </w:r>
            <w:r w:rsidRPr="00864DC2">
              <w:rPr>
                <w:sz w:val="20"/>
                <w:szCs w:val="20"/>
              </w:rPr>
              <w:t>.</w:t>
            </w:r>
          </w:p>
        </w:tc>
      </w:tr>
      <w:tr w:rsidR="00313889" w:rsidRPr="00864DC2" w14:paraId="4F1CB674" w14:textId="77777777" w:rsidTr="00174D37">
        <w:trPr>
          <w:cantSplit/>
          <w:jc w:val="center"/>
        </w:trPr>
        <w:tc>
          <w:tcPr>
            <w:tcW w:w="534" w:type="dxa"/>
            <w:tcBorders>
              <w:top w:val="nil"/>
              <w:bottom w:val="nil"/>
            </w:tcBorders>
            <w:shd w:val="clear" w:color="auto" w:fill="F2F2F2"/>
          </w:tcPr>
          <w:p w14:paraId="7B3B0158"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21AF8827"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TUNNEL_SPORT</w:t>
            </w:r>
          </w:p>
          <w:p w14:paraId="66070B52"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374A29BF"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33305FE0"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0</w:t>
            </w:r>
          </w:p>
          <w:p w14:paraId="61DAE5E5"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65535</w:t>
            </w:r>
          </w:p>
          <w:p w14:paraId="25B27402"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See Explanation</w:t>
            </w:r>
          </w:p>
          <w:p w14:paraId="4A194732"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0-5</w:t>
            </w:r>
          </w:p>
        </w:tc>
        <w:tc>
          <w:tcPr>
            <w:tcW w:w="1526" w:type="dxa"/>
            <w:tcBorders>
              <w:top w:val="nil"/>
              <w:bottom w:val="nil"/>
            </w:tcBorders>
            <w:shd w:val="clear" w:color="auto" w:fill="F2F2F2"/>
          </w:tcPr>
          <w:p w14:paraId="46CD142B"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source port</w:t>
            </w:r>
          </w:p>
        </w:tc>
        <w:tc>
          <w:tcPr>
            <w:tcW w:w="1258" w:type="dxa"/>
            <w:tcBorders>
              <w:top w:val="nil"/>
              <w:bottom w:val="nil"/>
            </w:tcBorders>
            <w:shd w:val="clear" w:color="auto" w:fill="F2F2F2"/>
          </w:tcPr>
          <w:p w14:paraId="448B88A4" w14:textId="77777777" w:rsidR="00313889" w:rsidRPr="00864DC2" w:rsidRDefault="00313889"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F2F2F2"/>
          </w:tcPr>
          <w:p w14:paraId="3805DF4F"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F2F2F2"/>
          </w:tcPr>
          <w:p w14:paraId="5454AA79" w14:textId="77777777" w:rsidR="00313889" w:rsidRPr="009B5A9B" w:rsidRDefault="00313889" w:rsidP="00263914">
            <w:pPr>
              <w:tabs>
                <w:tab w:val="center" w:pos="4320"/>
                <w:tab w:val="right" w:pos="8640"/>
              </w:tabs>
              <w:spacing w:line="264" w:lineRule="auto"/>
              <w:rPr>
                <w:sz w:val="20"/>
                <w:szCs w:val="20"/>
              </w:rPr>
            </w:pPr>
            <w:r>
              <w:rPr>
                <w:sz w:val="20"/>
                <w:szCs w:val="20"/>
              </w:rPr>
              <w:t>Source port number</w:t>
            </w:r>
            <w:r w:rsidRPr="00864DC2">
              <w:rPr>
                <w:sz w:val="20"/>
                <w:szCs w:val="20"/>
              </w:rPr>
              <w:t xml:space="preserve"> </w:t>
            </w:r>
            <w:r>
              <w:rPr>
                <w:sz w:val="20"/>
                <w:szCs w:val="20"/>
              </w:rPr>
              <w:t>used to establish the outer most layer of the tunnel.</w:t>
            </w:r>
          </w:p>
        </w:tc>
      </w:tr>
      <w:tr w:rsidR="00313889" w:rsidRPr="00864DC2" w14:paraId="159A9477" w14:textId="77777777" w:rsidTr="00174D37">
        <w:trPr>
          <w:cantSplit/>
          <w:jc w:val="center"/>
        </w:trPr>
        <w:tc>
          <w:tcPr>
            <w:tcW w:w="534" w:type="dxa"/>
            <w:tcBorders>
              <w:top w:val="nil"/>
              <w:bottom w:val="nil"/>
            </w:tcBorders>
            <w:shd w:val="clear" w:color="auto" w:fill="auto"/>
          </w:tcPr>
          <w:p w14:paraId="1B905975"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0BC4A4C4"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TUNNEL_DPORT</w:t>
            </w:r>
          </w:p>
          <w:p w14:paraId="11F19CB7"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7D15E414"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Null</w:t>
            </w:r>
          </w:p>
          <w:p w14:paraId="4BDBDE08"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0</w:t>
            </w:r>
          </w:p>
          <w:p w14:paraId="4CE1C208"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65535</w:t>
            </w:r>
          </w:p>
          <w:p w14:paraId="0BDD80AE"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See Explanation</w:t>
            </w:r>
          </w:p>
          <w:p w14:paraId="4B9E4989"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0-5</w:t>
            </w:r>
          </w:p>
        </w:tc>
        <w:tc>
          <w:tcPr>
            <w:tcW w:w="1526" w:type="dxa"/>
            <w:tcBorders>
              <w:top w:val="nil"/>
              <w:bottom w:val="nil"/>
            </w:tcBorders>
            <w:shd w:val="clear" w:color="auto" w:fill="auto"/>
          </w:tcPr>
          <w:p w14:paraId="1277DAB3"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Tunnel destination port</w:t>
            </w:r>
          </w:p>
        </w:tc>
        <w:tc>
          <w:tcPr>
            <w:tcW w:w="1258" w:type="dxa"/>
            <w:tcBorders>
              <w:top w:val="nil"/>
              <w:bottom w:val="nil"/>
            </w:tcBorders>
            <w:shd w:val="clear" w:color="auto" w:fill="auto"/>
          </w:tcPr>
          <w:p w14:paraId="1B0DB4E9" w14:textId="77777777" w:rsidR="00313889" w:rsidRPr="00864DC2" w:rsidRDefault="00313889"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auto"/>
          </w:tcPr>
          <w:p w14:paraId="77E204BD" w14:textId="77777777" w:rsidR="00313889" w:rsidRPr="0048305B" w:rsidRDefault="00313889" w:rsidP="0048305B">
            <w:pPr>
              <w:pStyle w:val="ComputerCode"/>
              <w:rPr>
                <w:rFonts w:cs="Courier New"/>
              </w:rPr>
            </w:pPr>
            <w:r w:rsidRPr="0048305B">
              <w:rPr>
                <w:rFonts w:cs="Courier New"/>
              </w:rPr>
              <w:t>4</w:t>
            </w:r>
          </w:p>
        </w:tc>
        <w:tc>
          <w:tcPr>
            <w:tcW w:w="2956" w:type="dxa"/>
            <w:tcBorders>
              <w:top w:val="nil"/>
              <w:bottom w:val="nil"/>
            </w:tcBorders>
            <w:shd w:val="clear" w:color="auto" w:fill="auto"/>
          </w:tcPr>
          <w:p w14:paraId="34DCCC68" w14:textId="77777777" w:rsidR="00313889" w:rsidRPr="009B5A9B" w:rsidRDefault="00313889" w:rsidP="00263914">
            <w:pPr>
              <w:tabs>
                <w:tab w:val="center" w:pos="4320"/>
                <w:tab w:val="right" w:pos="8640"/>
              </w:tabs>
              <w:spacing w:line="264" w:lineRule="auto"/>
              <w:rPr>
                <w:sz w:val="20"/>
                <w:szCs w:val="20"/>
              </w:rPr>
            </w:pPr>
            <w:r>
              <w:rPr>
                <w:sz w:val="20"/>
                <w:szCs w:val="20"/>
              </w:rPr>
              <w:t>Destination port number</w:t>
            </w:r>
            <w:r w:rsidRPr="00864DC2">
              <w:rPr>
                <w:sz w:val="20"/>
                <w:szCs w:val="20"/>
              </w:rPr>
              <w:t xml:space="preserve"> </w:t>
            </w:r>
            <w:r>
              <w:rPr>
                <w:sz w:val="20"/>
                <w:szCs w:val="20"/>
              </w:rPr>
              <w:t>used to establish the outer most layer of the tunnel.</w:t>
            </w:r>
          </w:p>
        </w:tc>
      </w:tr>
      <w:tr w:rsidR="00313889" w:rsidRPr="00864DC2" w14:paraId="069FD645" w14:textId="77777777" w:rsidTr="00174D37">
        <w:trPr>
          <w:cantSplit/>
          <w:jc w:val="center"/>
        </w:trPr>
        <w:tc>
          <w:tcPr>
            <w:tcW w:w="534" w:type="dxa"/>
            <w:tcBorders>
              <w:top w:val="nil"/>
              <w:bottom w:val="nil"/>
            </w:tcBorders>
            <w:shd w:val="clear" w:color="auto" w:fill="F2F2F2"/>
          </w:tcPr>
          <w:p w14:paraId="663E552C"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F2F2F2"/>
          </w:tcPr>
          <w:p w14:paraId="00565ED1" w14:textId="77777777" w:rsidR="00313889" w:rsidRPr="00EF41CC" w:rsidRDefault="00313889" w:rsidP="00FD4115">
            <w:pPr>
              <w:tabs>
                <w:tab w:val="center" w:pos="4320"/>
                <w:tab w:val="right" w:pos="8640"/>
              </w:tabs>
              <w:spacing w:line="264" w:lineRule="auto"/>
              <w:rPr>
                <w:sz w:val="20"/>
                <w:szCs w:val="20"/>
              </w:rPr>
            </w:pPr>
            <w:bookmarkStart w:id="64" w:name="_Toc93289865" w:colFirst="2" w:colLast="3"/>
            <w:r w:rsidRPr="00EF41CC">
              <w:rPr>
                <w:sz w:val="20"/>
                <w:szCs w:val="20"/>
              </w:rPr>
              <w:t>FRAGMENT_TYPE</w:t>
            </w:r>
          </w:p>
          <w:p w14:paraId="0C8025A3"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2B308A0D"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Default: N/A</w:t>
            </w:r>
          </w:p>
          <w:p w14:paraId="002CE08C"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Min: See Explanation</w:t>
            </w:r>
          </w:p>
          <w:p w14:paraId="54AEF831"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Max: See Explanation</w:t>
            </w:r>
          </w:p>
          <w:p w14:paraId="57746121"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Null: Never</w:t>
            </w:r>
          </w:p>
          <w:p w14:paraId="26BF200F"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 xml:space="preserve">  Width: 1</w:t>
            </w:r>
          </w:p>
        </w:tc>
        <w:tc>
          <w:tcPr>
            <w:tcW w:w="1526" w:type="dxa"/>
            <w:tcBorders>
              <w:top w:val="nil"/>
              <w:bottom w:val="nil"/>
            </w:tcBorders>
            <w:shd w:val="clear" w:color="auto" w:fill="F2F2F2"/>
          </w:tcPr>
          <w:p w14:paraId="0D3D969A"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Fragment type</w:t>
            </w:r>
          </w:p>
        </w:tc>
        <w:tc>
          <w:tcPr>
            <w:tcW w:w="1258" w:type="dxa"/>
            <w:tcBorders>
              <w:top w:val="nil"/>
              <w:bottom w:val="nil"/>
            </w:tcBorders>
            <w:shd w:val="clear" w:color="auto" w:fill="F2F2F2"/>
          </w:tcPr>
          <w:p w14:paraId="0EC73970" w14:textId="77777777" w:rsidR="00313889" w:rsidRPr="00864DC2" w:rsidRDefault="00313889" w:rsidP="00FD4115">
            <w:pPr>
              <w:tabs>
                <w:tab w:val="center" w:pos="4320"/>
                <w:tab w:val="right" w:pos="8640"/>
              </w:tabs>
              <w:spacing w:line="264" w:lineRule="auto"/>
              <w:rPr>
                <w:sz w:val="20"/>
                <w:szCs w:val="20"/>
              </w:rPr>
            </w:pPr>
            <w:proofErr w:type="gramStart"/>
            <w:r w:rsidRPr="00864DC2">
              <w:rPr>
                <w:sz w:val="20"/>
                <w:szCs w:val="20"/>
              </w:rPr>
              <w:t>char</w:t>
            </w:r>
            <w:proofErr w:type="gramEnd"/>
          </w:p>
        </w:tc>
        <w:tc>
          <w:tcPr>
            <w:tcW w:w="761" w:type="dxa"/>
            <w:gridSpan w:val="2"/>
            <w:tcBorders>
              <w:top w:val="nil"/>
              <w:bottom w:val="nil"/>
            </w:tcBorders>
            <w:shd w:val="clear" w:color="auto" w:fill="F2F2F2"/>
          </w:tcPr>
          <w:p w14:paraId="0BF3269A" w14:textId="77777777" w:rsidR="00313889" w:rsidRPr="0048305B" w:rsidRDefault="00313889" w:rsidP="0048305B">
            <w:pPr>
              <w:pStyle w:val="ComputerCode"/>
              <w:rPr>
                <w:rFonts w:cs="Courier New"/>
              </w:rPr>
            </w:pPr>
            <w:r w:rsidRPr="0048305B">
              <w:rPr>
                <w:rFonts w:cs="Courier New"/>
              </w:rPr>
              <w:t>D</w:t>
            </w:r>
          </w:p>
        </w:tc>
        <w:tc>
          <w:tcPr>
            <w:tcW w:w="2956" w:type="dxa"/>
            <w:tcBorders>
              <w:top w:val="nil"/>
              <w:bottom w:val="nil"/>
            </w:tcBorders>
            <w:shd w:val="clear" w:color="auto" w:fill="F2F2F2"/>
          </w:tcPr>
          <w:p w14:paraId="0A1C9C2B" w14:textId="77777777" w:rsidR="00313889" w:rsidRPr="00864DC2" w:rsidRDefault="00313889" w:rsidP="00FD4115">
            <w:pPr>
              <w:tabs>
                <w:tab w:val="center" w:pos="4320"/>
                <w:tab w:val="right" w:pos="8640"/>
              </w:tabs>
              <w:spacing w:line="264" w:lineRule="auto"/>
              <w:rPr>
                <w:sz w:val="20"/>
                <w:szCs w:val="20"/>
              </w:rPr>
            </w:pPr>
            <w:r w:rsidRPr="00864DC2">
              <w:rPr>
                <w:sz w:val="20"/>
                <w:szCs w:val="20"/>
              </w:rPr>
              <w:t xml:space="preserve">Session fragmentation indicator. </w:t>
            </w:r>
            <w:r>
              <w:rPr>
                <w:sz w:val="20"/>
                <w:szCs w:val="20"/>
              </w:rPr>
              <w:t xml:space="preserve"> </w:t>
            </w:r>
            <w:r w:rsidRPr="00864DC2">
              <w:rPr>
                <w:sz w:val="20"/>
                <w:szCs w:val="20"/>
              </w:rPr>
              <w:t xml:space="preserve">A value of </w:t>
            </w:r>
            <w:r w:rsidRPr="00770931">
              <w:rPr>
                <w:rStyle w:val="ComputerCode-smallChar"/>
              </w:rPr>
              <w:t>C</w:t>
            </w:r>
            <w:r w:rsidRPr="00864DC2">
              <w:rPr>
                <w:sz w:val="20"/>
                <w:szCs w:val="20"/>
              </w:rPr>
              <w:t xml:space="preserve"> indicates a completed flow; a value of </w:t>
            </w:r>
            <w:r w:rsidRPr="00770931">
              <w:rPr>
                <w:rStyle w:val="ComputerCode-smallChar"/>
              </w:rPr>
              <w:t>F</w:t>
            </w:r>
            <w:r w:rsidRPr="00864DC2">
              <w:rPr>
                <w:sz w:val="20"/>
                <w:szCs w:val="20"/>
              </w:rPr>
              <w:t xml:space="preserve"> indicates this record is the first of a long running data stream; a value of </w:t>
            </w:r>
            <w:r w:rsidRPr="00770931">
              <w:rPr>
                <w:rStyle w:val="ComputerCode-smallChar"/>
              </w:rPr>
              <w:t>N</w:t>
            </w:r>
            <w:r w:rsidRPr="00864DC2">
              <w:rPr>
                <w:sz w:val="20"/>
                <w:szCs w:val="20"/>
              </w:rPr>
              <w:t xml:space="preserve"> indicates this record is part of a previously long running data stream but is not the last; a value of </w:t>
            </w:r>
            <w:r w:rsidRPr="00770931">
              <w:rPr>
                <w:rStyle w:val="ComputerCode-smallChar"/>
              </w:rPr>
              <w:t>L</w:t>
            </w:r>
            <w:r w:rsidRPr="00864DC2">
              <w:rPr>
                <w:sz w:val="20"/>
                <w:szCs w:val="20"/>
              </w:rPr>
              <w:t xml:space="preserve"> indicates this is the last record of a previously long running data stream; a value of </w:t>
            </w:r>
            <w:r w:rsidRPr="00770931">
              <w:rPr>
                <w:rStyle w:val="ComputerCode-smallChar"/>
              </w:rPr>
              <w:t>A</w:t>
            </w:r>
            <w:r w:rsidRPr="00864DC2">
              <w:rPr>
                <w:sz w:val="20"/>
                <w:szCs w:val="20"/>
              </w:rPr>
              <w:t xml:space="preserve"> indicates this record was forced to the data file before the timeout parameters were exceeded (usually indicates records were flushed at program shutdown or no more data when reading from an input file).</w:t>
            </w:r>
          </w:p>
        </w:tc>
      </w:tr>
      <w:bookmarkEnd w:id="64"/>
      <w:tr w:rsidR="00313889" w:rsidRPr="00864DC2" w14:paraId="74A36298" w14:textId="77777777" w:rsidTr="00174D37">
        <w:trPr>
          <w:cantSplit/>
          <w:jc w:val="center"/>
        </w:trPr>
        <w:tc>
          <w:tcPr>
            <w:tcW w:w="534" w:type="dxa"/>
            <w:tcBorders>
              <w:top w:val="nil"/>
              <w:bottom w:val="nil"/>
            </w:tcBorders>
            <w:shd w:val="clear" w:color="auto" w:fill="auto"/>
          </w:tcPr>
          <w:p w14:paraId="3CEBD4D5"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bottom w:val="nil"/>
            </w:tcBorders>
            <w:shd w:val="clear" w:color="auto" w:fill="auto"/>
          </w:tcPr>
          <w:p w14:paraId="3E50B8F5"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IP_FRAG</w:t>
            </w:r>
          </w:p>
          <w:p w14:paraId="39D47714"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ENUM</w:t>
            </w:r>
          </w:p>
          <w:p w14:paraId="26E91F92"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 xml:space="preserve">  Default: Null</w:t>
            </w:r>
          </w:p>
          <w:p w14:paraId="586CEDB1"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 xml:space="preserve">  Min: N/A</w:t>
            </w:r>
          </w:p>
          <w:p w14:paraId="65E78E58"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 xml:space="preserve">  Max: 1</w:t>
            </w:r>
          </w:p>
          <w:p w14:paraId="7F4CA726"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 xml:space="preserve">  Null: See Explanation</w:t>
            </w:r>
          </w:p>
          <w:p w14:paraId="3AB54D33" w14:textId="77777777" w:rsidR="00313889" w:rsidRPr="00EF41CC" w:rsidRDefault="00313889" w:rsidP="00304964">
            <w:pPr>
              <w:tabs>
                <w:tab w:val="center" w:pos="4320"/>
                <w:tab w:val="right" w:pos="8640"/>
              </w:tabs>
              <w:spacing w:line="264" w:lineRule="auto"/>
              <w:rPr>
                <w:sz w:val="20"/>
                <w:szCs w:val="20"/>
              </w:rPr>
            </w:pPr>
            <w:r w:rsidRPr="00EF41CC">
              <w:rPr>
                <w:sz w:val="20"/>
                <w:szCs w:val="20"/>
              </w:rPr>
              <w:t xml:space="preserve">  Width: 0-1</w:t>
            </w:r>
          </w:p>
        </w:tc>
        <w:tc>
          <w:tcPr>
            <w:tcW w:w="1526" w:type="dxa"/>
            <w:tcBorders>
              <w:top w:val="nil"/>
              <w:bottom w:val="nil"/>
            </w:tcBorders>
            <w:shd w:val="clear" w:color="auto" w:fill="auto"/>
          </w:tcPr>
          <w:p w14:paraId="585F62AF" w14:textId="77777777" w:rsidR="00313889" w:rsidRPr="00864DC2" w:rsidRDefault="00313889" w:rsidP="00304964">
            <w:pPr>
              <w:tabs>
                <w:tab w:val="center" w:pos="4320"/>
                <w:tab w:val="right" w:pos="8640"/>
              </w:tabs>
              <w:spacing w:line="264" w:lineRule="auto"/>
              <w:rPr>
                <w:sz w:val="20"/>
                <w:szCs w:val="20"/>
              </w:rPr>
            </w:pPr>
            <w:r w:rsidRPr="00864DC2">
              <w:rPr>
                <w:sz w:val="20"/>
                <w:szCs w:val="20"/>
              </w:rPr>
              <w:t>IP Packet Fragmentation</w:t>
            </w:r>
          </w:p>
        </w:tc>
        <w:tc>
          <w:tcPr>
            <w:tcW w:w="1258" w:type="dxa"/>
            <w:tcBorders>
              <w:top w:val="nil"/>
              <w:bottom w:val="nil"/>
            </w:tcBorders>
            <w:shd w:val="clear" w:color="auto" w:fill="auto"/>
          </w:tcPr>
          <w:p w14:paraId="5E59C683" w14:textId="77777777" w:rsidR="00313889" w:rsidRPr="00864DC2" w:rsidRDefault="00313889" w:rsidP="00304964">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bottom w:val="nil"/>
            </w:tcBorders>
            <w:shd w:val="clear" w:color="auto" w:fill="auto"/>
          </w:tcPr>
          <w:p w14:paraId="352181DB" w14:textId="77777777" w:rsidR="00313889" w:rsidRPr="0048305B" w:rsidRDefault="00313889" w:rsidP="00304964">
            <w:pPr>
              <w:pStyle w:val="ComputerCode"/>
              <w:rPr>
                <w:rFonts w:cs="Courier New"/>
              </w:rPr>
            </w:pPr>
            <w:r w:rsidRPr="0048305B">
              <w:rPr>
                <w:rFonts w:cs="Courier New"/>
              </w:rPr>
              <w:t>D</w:t>
            </w:r>
          </w:p>
        </w:tc>
        <w:tc>
          <w:tcPr>
            <w:tcW w:w="2956" w:type="dxa"/>
            <w:tcBorders>
              <w:top w:val="nil"/>
              <w:bottom w:val="nil"/>
            </w:tcBorders>
            <w:shd w:val="clear" w:color="auto" w:fill="auto"/>
          </w:tcPr>
          <w:p w14:paraId="617F8879" w14:textId="77777777" w:rsidR="00313889" w:rsidRPr="00864DC2" w:rsidRDefault="00313889" w:rsidP="00304964">
            <w:pPr>
              <w:tabs>
                <w:tab w:val="center" w:pos="4320"/>
                <w:tab w:val="right" w:pos="8640"/>
              </w:tabs>
              <w:spacing w:line="264" w:lineRule="auto"/>
              <w:rPr>
                <w:sz w:val="20"/>
                <w:szCs w:val="20"/>
              </w:rPr>
            </w:pPr>
            <w:r w:rsidRPr="00864DC2">
              <w:rPr>
                <w:sz w:val="20"/>
                <w:szCs w:val="20"/>
              </w:rPr>
              <w:t xml:space="preserve">If IP packets are fragmented and have to be reassembled into a packet before being added to a flow session, this field will be set to </w:t>
            </w:r>
            <w:r w:rsidRPr="00E21FC6">
              <w:rPr>
                <w:rStyle w:val="ComputerCode-smallChar"/>
              </w:rPr>
              <w:t>1</w:t>
            </w:r>
            <w:r w:rsidRPr="00864DC2">
              <w:rPr>
                <w:sz w:val="20"/>
                <w:szCs w:val="20"/>
              </w:rPr>
              <w:t>.</w:t>
            </w:r>
          </w:p>
        </w:tc>
      </w:tr>
      <w:tr w:rsidR="00313889" w:rsidRPr="00864DC2" w14:paraId="1E3A3BF2" w14:textId="77777777" w:rsidTr="00174D37">
        <w:trPr>
          <w:cantSplit/>
          <w:jc w:val="center"/>
        </w:trPr>
        <w:tc>
          <w:tcPr>
            <w:tcW w:w="534" w:type="dxa"/>
            <w:tcBorders>
              <w:top w:val="nil"/>
            </w:tcBorders>
            <w:shd w:val="clear" w:color="auto" w:fill="F2F2F2"/>
          </w:tcPr>
          <w:p w14:paraId="3B0A5CDA" w14:textId="77777777" w:rsidR="00313889" w:rsidRPr="00504DCA" w:rsidRDefault="00313889" w:rsidP="00C31E40">
            <w:pPr>
              <w:numPr>
                <w:ilvl w:val="0"/>
                <w:numId w:val="1"/>
              </w:numPr>
              <w:ind w:left="0" w:firstLine="0"/>
              <w:jc w:val="both"/>
              <w:rPr>
                <w:sz w:val="20"/>
                <w:szCs w:val="20"/>
              </w:rPr>
            </w:pPr>
          </w:p>
        </w:tc>
        <w:tc>
          <w:tcPr>
            <w:tcW w:w="2555" w:type="dxa"/>
            <w:gridSpan w:val="2"/>
            <w:tcBorders>
              <w:top w:val="nil"/>
            </w:tcBorders>
            <w:shd w:val="clear" w:color="auto" w:fill="F2F2F2"/>
          </w:tcPr>
          <w:p w14:paraId="1798E5F3" w14:textId="77777777" w:rsidR="00313889" w:rsidRPr="00EF41CC" w:rsidRDefault="00313889" w:rsidP="00FD4115">
            <w:pPr>
              <w:tabs>
                <w:tab w:val="center" w:pos="4320"/>
                <w:tab w:val="right" w:pos="8640"/>
              </w:tabs>
              <w:spacing w:line="264" w:lineRule="auto"/>
              <w:rPr>
                <w:sz w:val="20"/>
                <w:szCs w:val="20"/>
              </w:rPr>
            </w:pPr>
            <w:r w:rsidRPr="00EF41CC">
              <w:rPr>
                <w:sz w:val="20"/>
                <w:szCs w:val="20"/>
              </w:rPr>
              <w:t>ANOMALY</w:t>
            </w:r>
          </w:p>
          <w:p w14:paraId="5FBA4B14" w14:textId="77777777" w:rsidR="00313889" w:rsidRPr="00EF41CC" w:rsidRDefault="00313889" w:rsidP="00342479">
            <w:pPr>
              <w:rPr>
                <w:sz w:val="20"/>
                <w:szCs w:val="20"/>
              </w:rPr>
            </w:pPr>
            <w:r w:rsidRPr="00EF41CC">
              <w:rPr>
                <w:sz w:val="20"/>
                <w:szCs w:val="20"/>
              </w:rPr>
              <w:t xml:space="preserve">  </w:t>
            </w:r>
            <w:proofErr w:type="spellStart"/>
            <w:r w:rsidRPr="00EF41CC">
              <w:rPr>
                <w:sz w:val="20"/>
                <w:szCs w:val="20"/>
              </w:rPr>
              <w:t>ValueType</w:t>
            </w:r>
            <w:proofErr w:type="spellEnd"/>
            <w:r w:rsidRPr="00EF41CC">
              <w:rPr>
                <w:sz w:val="20"/>
                <w:szCs w:val="20"/>
              </w:rPr>
              <w:t>: BITSUM</w:t>
            </w:r>
          </w:p>
          <w:p w14:paraId="08DF3A20" w14:textId="77777777" w:rsidR="00313889" w:rsidRPr="00EF41CC" w:rsidRDefault="00313889" w:rsidP="00E71D51">
            <w:pPr>
              <w:tabs>
                <w:tab w:val="center" w:pos="4320"/>
                <w:tab w:val="right" w:pos="8640"/>
              </w:tabs>
              <w:spacing w:line="264" w:lineRule="auto"/>
              <w:rPr>
                <w:sz w:val="20"/>
                <w:szCs w:val="20"/>
              </w:rPr>
            </w:pPr>
            <w:r w:rsidRPr="00EF41CC">
              <w:rPr>
                <w:sz w:val="20"/>
                <w:szCs w:val="20"/>
              </w:rPr>
              <w:t xml:space="preserve">  Default: Null</w:t>
            </w:r>
          </w:p>
          <w:p w14:paraId="76C59AC3" w14:textId="77777777" w:rsidR="00313889" w:rsidRPr="00EF41CC" w:rsidRDefault="00313889" w:rsidP="00E71D51">
            <w:pPr>
              <w:tabs>
                <w:tab w:val="center" w:pos="4320"/>
                <w:tab w:val="right" w:pos="8640"/>
              </w:tabs>
              <w:spacing w:line="264" w:lineRule="auto"/>
              <w:rPr>
                <w:sz w:val="20"/>
                <w:szCs w:val="20"/>
              </w:rPr>
            </w:pPr>
            <w:r w:rsidRPr="00EF41CC">
              <w:rPr>
                <w:sz w:val="20"/>
                <w:szCs w:val="20"/>
              </w:rPr>
              <w:t xml:space="preserve">  Min: 0</w:t>
            </w:r>
          </w:p>
          <w:p w14:paraId="15CF3370" w14:textId="77777777" w:rsidR="00313889" w:rsidRPr="00EF41CC" w:rsidRDefault="00313889" w:rsidP="00E71D51">
            <w:pPr>
              <w:tabs>
                <w:tab w:val="center" w:pos="4320"/>
                <w:tab w:val="right" w:pos="8640"/>
              </w:tabs>
              <w:spacing w:line="264" w:lineRule="auto"/>
              <w:rPr>
                <w:sz w:val="20"/>
                <w:szCs w:val="20"/>
              </w:rPr>
            </w:pPr>
            <w:r w:rsidRPr="00EF41CC">
              <w:rPr>
                <w:sz w:val="20"/>
                <w:szCs w:val="20"/>
              </w:rPr>
              <w:t xml:space="preserve">  Max: 2</w:t>
            </w:r>
            <w:r w:rsidRPr="00EF41CC">
              <w:rPr>
                <w:sz w:val="20"/>
                <w:szCs w:val="20"/>
                <w:vertAlign w:val="superscript"/>
              </w:rPr>
              <w:t>64</w:t>
            </w:r>
            <w:r w:rsidRPr="00EF41CC">
              <w:rPr>
                <w:sz w:val="20"/>
                <w:szCs w:val="20"/>
              </w:rPr>
              <w:t xml:space="preserve"> -1</w:t>
            </w:r>
          </w:p>
          <w:p w14:paraId="48F50842" w14:textId="77777777" w:rsidR="00313889" w:rsidRPr="00EF41CC" w:rsidRDefault="00313889" w:rsidP="00E71D51">
            <w:pPr>
              <w:tabs>
                <w:tab w:val="center" w:pos="4320"/>
                <w:tab w:val="right" w:pos="8640"/>
              </w:tabs>
              <w:spacing w:line="264" w:lineRule="auto"/>
              <w:rPr>
                <w:sz w:val="20"/>
                <w:szCs w:val="20"/>
              </w:rPr>
            </w:pPr>
            <w:r w:rsidRPr="00EF41CC">
              <w:rPr>
                <w:sz w:val="20"/>
                <w:szCs w:val="20"/>
              </w:rPr>
              <w:t xml:space="preserve">  Null: See Explanation</w:t>
            </w:r>
          </w:p>
          <w:p w14:paraId="7B4AAB22" w14:textId="77777777" w:rsidR="00313889" w:rsidRPr="00EF41CC" w:rsidRDefault="00313889" w:rsidP="00E71D51">
            <w:pPr>
              <w:tabs>
                <w:tab w:val="center" w:pos="4320"/>
                <w:tab w:val="right" w:pos="8640"/>
              </w:tabs>
              <w:spacing w:line="264" w:lineRule="auto"/>
              <w:rPr>
                <w:sz w:val="20"/>
                <w:szCs w:val="20"/>
              </w:rPr>
            </w:pPr>
            <w:r w:rsidRPr="00EF41CC">
              <w:rPr>
                <w:sz w:val="20"/>
                <w:szCs w:val="20"/>
              </w:rPr>
              <w:t xml:space="preserve">  Width: 0-16</w:t>
            </w:r>
          </w:p>
        </w:tc>
        <w:tc>
          <w:tcPr>
            <w:tcW w:w="1526" w:type="dxa"/>
            <w:tcBorders>
              <w:top w:val="nil"/>
            </w:tcBorders>
            <w:shd w:val="clear" w:color="auto" w:fill="F2F2F2"/>
          </w:tcPr>
          <w:p w14:paraId="7A942B6A" w14:textId="77777777" w:rsidR="00313889" w:rsidRPr="00864DC2" w:rsidRDefault="00313889" w:rsidP="00FD4115">
            <w:pPr>
              <w:tabs>
                <w:tab w:val="center" w:pos="4320"/>
                <w:tab w:val="right" w:pos="8640"/>
              </w:tabs>
              <w:spacing w:line="264" w:lineRule="auto"/>
              <w:rPr>
                <w:sz w:val="20"/>
                <w:szCs w:val="20"/>
              </w:rPr>
            </w:pPr>
            <w:r>
              <w:rPr>
                <w:sz w:val="20"/>
                <w:szCs w:val="20"/>
              </w:rPr>
              <w:t>Flow Anomaly</w:t>
            </w:r>
          </w:p>
        </w:tc>
        <w:tc>
          <w:tcPr>
            <w:tcW w:w="1258" w:type="dxa"/>
            <w:tcBorders>
              <w:top w:val="nil"/>
            </w:tcBorders>
            <w:shd w:val="clear" w:color="auto" w:fill="F2F2F2"/>
          </w:tcPr>
          <w:p w14:paraId="21526949" w14:textId="77777777" w:rsidR="00313889" w:rsidRPr="00864DC2" w:rsidRDefault="00313889" w:rsidP="00FD4115">
            <w:pPr>
              <w:tabs>
                <w:tab w:val="center" w:pos="4320"/>
                <w:tab w:val="right" w:pos="8640"/>
              </w:tabs>
              <w:spacing w:line="264" w:lineRule="auto"/>
              <w:rPr>
                <w:sz w:val="20"/>
                <w:szCs w:val="20"/>
              </w:rPr>
            </w:pPr>
            <w:proofErr w:type="spellStart"/>
            <w:proofErr w:type="gramStart"/>
            <w:r w:rsidRPr="00864DC2">
              <w:rPr>
                <w:sz w:val="20"/>
                <w:szCs w:val="20"/>
              </w:rPr>
              <w:t>int</w:t>
            </w:r>
            <w:proofErr w:type="spellEnd"/>
            <w:proofErr w:type="gramEnd"/>
          </w:p>
        </w:tc>
        <w:tc>
          <w:tcPr>
            <w:tcW w:w="761" w:type="dxa"/>
            <w:gridSpan w:val="2"/>
            <w:tcBorders>
              <w:top w:val="nil"/>
            </w:tcBorders>
            <w:shd w:val="clear" w:color="auto" w:fill="F2F2F2"/>
          </w:tcPr>
          <w:p w14:paraId="719DDF06" w14:textId="77777777" w:rsidR="00313889" w:rsidRPr="0048305B" w:rsidRDefault="00313889" w:rsidP="0048305B">
            <w:pPr>
              <w:pStyle w:val="ComputerCode"/>
              <w:rPr>
                <w:rFonts w:cs="Courier New"/>
              </w:rPr>
            </w:pPr>
            <w:r w:rsidRPr="0048305B">
              <w:rPr>
                <w:rFonts w:cs="Courier New"/>
              </w:rPr>
              <w:t>D</w:t>
            </w:r>
          </w:p>
        </w:tc>
        <w:tc>
          <w:tcPr>
            <w:tcW w:w="2956" w:type="dxa"/>
            <w:tcBorders>
              <w:top w:val="nil"/>
            </w:tcBorders>
            <w:shd w:val="clear" w:color="auto" w:fill="F2F2F2"/>
          </w:tcPr>
          <w:p w14:paraId="5081CA49" w14:textId="77777777" w:rsidR="00313889" w:rsidRPr="00864DC2" w:rsidRDefault="00313889" w:rsidP="00FD4115">
            <w:pPr>
              <w:tabs>
                <w:tab w:val="center" w:pos="4320"/>
                <w:tab w:val="right" w:pos="8640"/>
              </w:tabs>
              <w:spacing w:line="264" w:lineRule="auto"/>
              <w:rPr>
                <w:sz w:val="20"/>
                <w:szCs w:val="20"/>
              </w:rPr>
            </w:pPr>
            <w:r>
              <w:rPr>
                <w:sz w:val="20"/>
                <w:szCs w:val="20"/>
              </w:rPr>
              <w:t>If any part of an IP packet</w:t>
            </w:r>
            <w:r w:rsidRPr="00864DC2">
              <w:rPr>
                <w:sz w:val="20"/>
                <w:szCs w:val="20"/>
              </w:rPr>
              <w:t xml:space="preserve"> </w:t>
            </w:r>
            <w:r>
              <w:rPr>
                <w:sz w:val="20"/>
                <w:szCs w:val="20"/>
              </w:rPr>
              <w:t>in a Flow does not conform to an RFC, the Flow has an anomaly and will have bit set. See discussion below for more information on anomalies.</w:t>
            </w:r>
          </w:p>
        </w:tc>
      </w:tr>
    </w:tbl>
    <w:p w14:paraId="3B1A7C32" w14:textId="77777777" w:rsidR="001F715E" w:rsidRDefault="001F715E" w:rsidP="00676704">
      <w:pPr>
        <w:pStyle w:val="Heading4"/>
      </w:pPr>
      <w:bookmarkStart w:id="65" w:name="_Toc216599357"/>
      <w:r>
        <w:t>Time Fields</w:t>
      </w:r>
    </w:p>
    <w:p w14:paraId="021B565F" w14:textId="77777777" w:rsidR="001F715E" w:rsidRPr="00B244FA" w:rsidRDefault="001F715E" w:rsidP="00CE0199">
      <w:pPr>
        <w:pStyle w:val="BodyText"/>
      </w:pPr>
      <w:r>
        <w:t xml:space="preserve">The </w:t>
      </w:r>
      <w:r w:rsidRPr="0048305B">
        <w:rPr>
          <w:rStyle w:val="ComputerCodeChar"/>
          <w:rFonts w:cs="Courier New"/>
          <w:sz w:val="20"/>
          <w:szCs w:val="20"/>
        </w:rPr>
        <w:t>TIMET</w:t>
      </w:r>
      <w:r>
        <w:t xml:space="preserve"> and </w:t>
      </w:r>
      <w:r w:rsidRPr="0048305B">
        <w:rPr>
          <w:rStyle w:val="ComputerCodeChar"/>
          <w:rFonts w:cs="Courier New"/>
          <w:sz w:val="20"/>
          <w:szCs w:val="20"/>
        </w:rPr>
        <w:t>DURATION</w:t>
      </w:r>
      <w:r>
        <w:t xml:space="preserve"> fields represent the time span between the first seen packet and the last seen packet. </w:t>
      </w:r>
      <w:r w:rsidR="00443A49">
        <w:t xml:space="preserve"> </w:t>
      </w:r>
      <w:r>
        <w:t>If the packets were received out of order (</w:t>
      </w:r>
      <w:r w:rsidR="003A3F68">
        <w:t xml:space="preserve">e.g., </w:t>
      </w:r>
      <w:r>
        <w:t>when read from a file causing the timestamps to be out of order), the times will be set using the first seen packet and the last seen packet.</w:t>
      </w:r>
    </w:p>
    <w:p w14:paraId="6DCD2392" w14:textId="77777777" w:rsidR="001F715E" w:rsidRDefault="001F715E" w:rsidP="00676704">
      <w:pPr>
        <w:pStyle w:val="Heading4"/>
      </w:pPr>
      <w:r>
        <w:t>IP Fragment Processing</w:t>
      </w:r>
    </w:p>
    <w:p w14:paraId="71DA868F" w14:textId="77777777" w:rsidR="001F715E" w:rsidRPr="00425ABE" w:rsidRDefault="001C46AF" w:rsidP="00CE0199">
      <w:pPr>
        <w:pStyle w:val="BodyText"/>
      </w:pPr>
      <w:r>
        <w:t>FLOWER</w:t>
      </w:r>
      <w:r w:rsidR="00443A49">
        <w:t xml:space="preserve"> </w:t>
      </w:r>
      <w:r w:rsidR="001F715E">
        <w:t xml:space="preserve">will reassemble IP packets that are fragmented prior to adding them to the </w:t>
      </w:r>
      <w:r w:rsidR="00443A49">
        <w:t>f</w:t>
      </w:r>
      <w:r w:rsidR="001F715E">
        <w:t xml:space="preserve">low cache. </w:t>
      </w:r>
      <w:r w:rsidR="00443A49">
        <w:t xml:space="preserve"> </w:t>
      </w:r>
      <w:r w:rsidR="001F715E">
        <w:t xml:space="preserve">The process matches fragmented packets on IP addresses and the IP identification field in the IP header. </w:t>
      </w:r>
      <w:r w:rsidR="00443A49">
        <w:t xml:space="preserve"> </w:t>
      </w:r>
      <w:r w:rsidR="001F715E">
        <w:t>Once a packet is reassembled</w:t>
      </w:r>
      <w:r w:rsidR="00443A49">
        <w:t>,</w:t>
      </w:r>
      <w:r w:rsidR="001F715E">
        <w:t xml:space="preserve"> the packet will be added to the </w:t>
      </w:r>
      <w:r w:rsidR="00443A49">
        <w:t>f</w:t>
      </w:r>
      <w:r w:rsidR="001F715E">
        <w:t xml:space="preserve">low cache as a new </w:t>
      </w:r>
      <w:r w:rsidR="00443A49">
        <w:t>f</w:t>
      </w:r>
      <w:r w:rsidR="001F715E">
        <w:t>low or merge with an existing flow.</w:t>
      </w:r>
    </w:p>
    <w:p w14:paraId="676909B8" w14:textId="77777777" w:rsidR="001F715E" w:rsidRDefault="001F715E" w:rsidP="00676704">
      <w:pPr>
        <w:pStyle w:val="Heading4"/>
      </w:pPr>
      <w:r>
        <w:lastRenderedPageBreak/>
        <w:t>Length Fields</w:t>
      </w:r>
      <w:bookmarkEnd w:id="65"/>
    </w:p>
    <w:p w14:paraId="43A6B5BB" w14:textId="77777777" w:rsidR="001F715E" w:rsidRDefault="001F715E" w:rsidP="00CE0199">
      <w:pPr>
        <w:pStyle w:val="BodyText"/>
      </w:pPr>
      <w:r>
        <w:t xml:space="preserve">The </w:t>
      </w:r>
      <w:r w:rsidRPr="0048305B">
        <w:rPr>
          <w:rStyle w:val="ComputerCodeChar"/>
          <w:rFonts w:cs="Courier New"/>
          <w:sz w:val="20"/>
          <w:szCs w:val="20"/>
        </w:rPr>
        <w:t>SRC_PAYLOAD</w:t>
      </w:r>
      <w:r>
        <w:t xml:space="preserve"> and </w:t>
      </w:r>
      <w:r w:rsidRPr="0048305B">
        <w:rPr>
          <w:rStyle w:val="ComputerCodeChar"/>
          <w:rFonts w:cs="Courier New"/>
          <w:sz w:val="20"/>
          <w:szCs w:val="20"/>
        </w:rPr>
        <w:t>SRC_BYTES</w:t>
      </w:r>
      <w:r>
        <w:t xml:space="preserve"> fields (as shown in the </w:t>
      </w:r>
      <w:r w:rsidR="00B26C7C">
        <w:t>T</w:t>
      </w:r>
      <w:r>
        <w:t>able</w:t>
      </w:r>
      <w:r w:rsidR="00B26C7C">
        <w:t xml:space="preserve"> 2.2</w:t>
      </w:r>
      <w:r>
        <w:t xml:space="preserve">) refer to byte counts associated with the traffic originating with the “first seen” source address. </w:t>
      </w:r>
      <w:r w:rsidR="00B26C7C">
        <w:t xml:space="preserve"> </w:t>
      </w:r>
      <w:r>
        <w:t xml:space="preserve">Similarly, </w:t>
      </w:r>
      <w:r w:rsidRPr="0048305B">
        <w:rPr>
          <w:rStyle w:val="ComputerCodeChar"/>
          <w:rFonts w:cs="Courier New"/>
          <w:sz w:val="20"/>
          <w:szCs w:val="20"/>
        </w:rPr>
        <w:t>DST_PAYLOAD</w:t>
      </w:r>
      <w:r>
        <w:t xml:space="preserve"> and </w:t>
      </w:r>
      <w:r w:rsidRPr="0048305B">
        <w:rPr>
          <w:rStyle w:val="ComputerCodeChar"/>
          <w:rFonts w:cs="Courier New"/>
          <w:sz w:val="20"/>
          <w:szCs w:val="20"/>
        </w:rPr>
        <w:t>DST_BYTES</w:t>
      </w:r>
      <w:r>
        <w:t xml:space="preserve"> fields refer to byte counts associated with the traffic originating with the </w:t>
      </w:r>
      <w:r w:rsidR="00904F64">
        <w:t>“</w:t>
      </w:r>
      <w:r>
        <w:t>first seen</w:t>
      </w:r>
      <w:r w:rsidR="00904F64">
        <w:t>”</w:t>
      </w:r>
      <w:r>
        <w:t xml:space="preserve"> destination address. </w:t>
      </w:r>
      <w:r w:rsidR="00B26C7C">
        <w:t xml:space="preserve"> </w:t>
      </w:r>
      <w:r>
        <w:t xml:space="preserve">For clarity, this section refers only to the former set of fields. </w:t>
      </w:r>
      <w:r w:rsidR="00B26C7C">
        <w:t xml:space="preserve"> </w:t>
      </w:r>
      <w:r>
        <w:t>The same principles apply to the latter set of fields.</w:t>
      </w:r>
    </w:p>
    <w:p w14:paraId="6D969143" w14:textId="77777777" w:rsidR="001F715E" w:rsidRPr="00D158F8" w:rsidRDefault="001F715E" w:rsidP="00CE0199">
      <w:pPr>
        <w:pStyle w:val="BodyText"/>
        <w:spacing w:after="240"/>
      </w:pPr>
      <w:r>
        <w:t xml:space="preserve">In all cases, the </w:t>
      </w:r>
      <w:r w:rsidRPr="00D158F8">
        <w:t>relationship</w:t>
      </w:r>
      <w:r>
        <w:t>s</w:t>
      </w:r>
      <w:r w:rsidRPr="00D158F8">
        <w:t xml:space="preserve"> </w:t>
      </w:r>
      <w:r w:rsidRPr="0048305B">
        <w:rPr>
          <w:rStyle w:val="ComputerCodeChar"/>
          <w:rFonts w:cs="Courier New"/>
          <w:sz w:val="20"/>
          <w:szCs w:val="20"/>
        </w:rPr>
        <w:t>SRC_PAYLOAD &lt; SRC_BYTES</w:t>
      </w:r>
      <w:r>
        <w:rPr>
          <w:b/>
          <w:bCs/>
        </w:rPr>
        <w:t xml:space="preserve"> </w:t>
      </w:r>
      <w:r>
        <w:t xml:space="preserve">and </w:t>
      </w:r>
      <w:r w:rsidRPr="0048305B">
        <w:rPr>
          <w:rStyle w:val="ComputerCodeChar"/>
          <w:rFonts w:cs="Courier New"/>
          <w:sz w:val="20"/>
          <w:szCs w:val="20"/>
        </w:rPr>
        <w:t>DST_PAYLOAD &lt; DST_BYTES</w:t>
      </w:r>
      <w:r w:rsidRPr="00E24A78">
        <w:t xml:space="preserve"> s</w:t>
      </w:r>
      <w:r>
        <w:t>hould apply.</w:t>
      </w:r>
      <w:r w:rsidR="004535A9">
        <w:t xml:space="preserve">  </w:t>
      </w:r>
      <w:r>
        <w:t xml:space="preserve">IP fragmentation is handled by reassembling the packets as they come in using the IP identifier and then applying them to the appropriate flow. </w:t>
      </w:r>
      <w:r w:rsidR="004535A9">
        <w:t xml:space="preserve"> </w:t>
      </w:r>
      <w:r>
        <w:t>The process for calculating payload is</w:t>
      </w:r>
      <w:r w:rsidR="000861DA">
        <w:t xml:space="preserve"> shown in Table</w:t>
      </w:r>
      <w:r w:rsidR="00A445C0">
        <w:t> </w:t>
      </w:r>
      <w:r w:rsidR="000861DA">
        <w:t>2.</w:t>
      </w:r>
      <w:r w:rsidR="00A445C0">
        <w:t>3</w:t>
      </w:r>
      <w:r w:rsidR="000861DA">
        <w:t>.</w:t>
      </w:r>
    </w:p>
    <w:p w14:paraId="444F985F" w14:textId="77777777" w:rsidR="000861DA" w:rsidRPr="00A445C0" w:rsidRDefault="00A445C0" w:rsidP="00A445C0">
      <w:pPr>
        <w:pStyle w:val="Caption-Tab"/>
        <w:jc w:val="center"/>
        <w:rPr>
          <w:b w:val="0"/>
        </w:rPr>
      </w:pPr>
      <w:bookmarkStart w:id="66" w:name="_Toc444248682"/>
      <w:proofErr w:type="gramStart"/>
      <w:r>
        <w:t xml:space="preserve">Table </w:t>
      </w:r>
      <w:proofErr w:type="gramEnd"/>
      <w:r w:rsidR="00992535">
        <w:fldChar w:fldCharType="begin"/>
      </w:r>
      <w:r w:rsidR="00992535">
        <w:instrText xml:space="preserve"> STYLEREF 1 \s </w:instrText>
      </w:r>
      <w:r w:rsidR="00992535">
        <w:fldChar w:fldCharType="separate"/>
      </w:r>
      <w:r w:rsidR="00992535">
        <w:rPr>
          <w:noProof/>
        </w:rPr>
        <w:t>2</w:t>
      </w:r>
      <w:r w:rsidR="00992535">
        <w:rPr>
          <w:noProof/>
        </w:rPr>
        <w:fldChar w:fldCharType="end"/>
      </w:r>
      <w:proofErr w:type="gramStart"/>
      <w:r>
        <w:t>.</w:t>
      </w:r>
      <w:proofErr w:type="gramEnd"/>
      <w:r>
        <w:fldChar w:fldCharType="begin"/>
      </w:r>
      <w:r>
        <w:instrText xml:space="preserve"> SEQ Table \* ARABIC \s 1 </w:instrText>
      </w:r>
      <w:r>
        <w:fldChar w:fldCharType="separate"/>
      </w:r>
      <w:r w:rsidR="00992535">
        <w:rPr>
          <w:noProof/>
        </w:rPr>
        <w:t>3</w:t>
      </w:r>
      <w:r>
        <w:fldChar w:fldCharType="end"/>
      </w:r>
      <w:r w:rsidR="000861DA" w:rsidRPr="00A445C0">
        <w:rPr>
          <w:b w:val="0"/>
        </w:rPr>
        <w:t>.  Process for Calculating Payload</w:t>
      </w:r>
      <w:bookmarkEnd w:id="66"/>
    </w:p>
    <w:tbl>
      <w:tblPr>
        <w:tblW w:w="8820" w:type="dxa"/>
        <w:jc w:val="center"/>
        <w:tblBorders>
          <w:top w:val="single" w:sz="8" w:space="0" w:color="auto"/>
          <w:bottom w:val="single" w:sz="8" w:space="0" w:color="auto"/>
        </w:tblBorders>
        <w:tblLayout w:type="fixed"/>
        <w:tblCellMar>
          <w:top w:w="58" w:type="dxa"/>
          <w:left w:w="115" w:type="dxa"/>
          <w:bottom w:w="58" w:type="dxa"/>
          <w:right w:w="115" w:type="dxa"/>
        </w:tblCellMar>
        <w:tblLook w:val="01E0" w:firstRow="1" w:lastRow="1" w:firstColumn="1" w:lastColumn="1" w:noHBand="0" w:noVBand="0"/>
      </w:tblPr>
      <w:tblGrid>
        <w:gridCol w:w="3420"/>
        <w:gridCol w:w="5400"/>
      </w:tblGrid>
      <w:tr w:rsidR="001F715E" w:rsidRPr="00CE0199" w14:paraId="50F57EDB" w14:textId="77777777" w:rsidTr="00CE0199">
        <w:trPr>
          <w:jc w:val="center"/>
        </w:trPr>
        <w:tc>
          <w:tcPr>
            <w:tcW w:w="3420" w:type="dxa"/>
            <w:tcBorders>
              <w:top w:val="single" w:sz="8" w:space="0" w:color="auto"/>
              <w:bottom w:val="single" w:sz="8" w:space="0" w:color="auto"/>
            </w:tcBorders>
            <w:shd w:val="clear" w:color="auto" w:fill="auto"/>
          </w:tcPr>
          <w:p w14:paraId="3C95570B" w14:textId="77777777" w:rsidR="001F715E" w:rsidRPr="004535A9" w:rsidRDefault="001F715E" w:rsidP="00284173">
            <w:pPr>
              <w:rPr>
                <w:bCs/>
                <w:sz w:val="20"/>
              </w:rPr>
            </w:pPr>
            <w:r w:rsidRPr="004535A9">
              <w:rPr>
                <w:bCs/>
                <w:sz w:val="20"/>
              </w:rPr>
              <w:t xml:space="preserve">Packet Type </w:t>
            </w:r>
          </w:p>
        </w:tc>
        <w:tc>
          <w:tcPr>
            <w:tcW w:w="5400" w:type="dxa"/>
            <w:tcBorders>
              <w:top w:val="single" w:sz="8" w:space="0" w:color="auto"/>
              <w:bottom w:val="single" w:sz="8" w:space="0" w:color="auto"/>
            </w:tcBorders>
            <w:shd w:val="clear" w:color="auto" w:fill="auto"/>
          </w:tcPr>
          <w:p w14:paraId="4839155D" w14:textId="77777777" w:rsidR="001F715E" w:rsidRPr="004535A9" w:rsidRDefault="001F715E" w:rsidP="00CE0199">
            <w:pPr>
              <w:rPr>
                <w:bCs/>
                <w:sz w:val="20"/>
              </w:rPr>
            </w:pPr>
            <w:r w:rsidRPr="004535A9">
              <w:rPr>
                <w:bCs/>
                <w:sz w:val="20"/>
              </w:rPr>
              <w:t>Payload Calculation</w:t>
            </w:r>
          </w:p>
        </w:tc>
      </w:tr>
      <w:tr w:rsidR="001F715E" w:rsidRPr="00CE0199" w14:paraId="02A1E78D" w14:textId="77777777" w:rsidTr="00CE0199">
        <w:trPr>
          <w:jc w:val="center"/>
        </w:trPr>
        <w:tc>
          <w:tcPr>
            <w:tcW w:w="3420" w:type="dxa"/>
            <w:tcBorders>
              <w:top w:val="single" w:sz="8" w:space="0" w:color="auto"/>
            </w:tcBorders>
            <w:shd w:val="clear" w:color="auto" w:fill="auto"/>
          </w:tcPr>
          <w:p w14:paraId="75106AE0" w14:textId="77777777" w:rsidR="001F715E" w:rsidRPr="00CE0199" w:rsidRDefault="001F715E" w:rsidP="00CE0199">
            <w:pPr>
              <w:rPr>
                <w:bCs/>
                <w:sz w:val="20"/>
              </w:rPr>
            </w:pPr>
            <w:r w:rsidRPr="00CE0199">
              <w:rPr>
                <w:bCs/>
                <w:sz w:val="20"/>
              </w:rPr>
              <w:t>First Packet Fragment</w:t>
            </w:r>
          </w:p>
        </w:tc>
        <w:tc>
          <w:tcPr>
            <w:tcW w:w="5400" w:type="dxa"/>
            <w:tcBorders>
              <w:top w:val="single" w:sz="8" w:space="0" w:color="auto"/>
            </w:tcBorders>
            <w:shd w:val="clear" w:color="auto" w:fill="auto"/>
          </w:tcPr>
          <w:p w14:paraId="11E112FB" w14:textId="77777777" w:rsidR="001F715E" w:rsidRPr="00CE0199" w:rsidRDefault="001F715E" w:rsidP="00CE0199">
            <w:pPr>
              <w:rPr>
                <w:bCs/>
                <w:sz w:val="20"/>
              </w:rPr>
            </w:pPr>
            <w:r w:rsidRPr="00CE0199">
              <w:rPr>
                <w:bCs/>
                <w:sz w:val="20"/>
              </w:rPr>
              <w:t>Subtract IP header and any ICMP, UDP, or TCP header</w:t>
            </w:r>
          </w:p>
        </w:tc>
      </w:tr>
      <w:tr w:rsidR="001F715E" w:rsidRPr="00CE0199" w14:paraId="32BB82C8" w14:textId="77777777" w:rsidTr="00CE0199">
        <w:trPr>
          <w:jc w:val="center"/>
        </w:trPr>
        <w:tc>
          <w:tcPr>
            <w:tcW w:w="3420" w:type="dxa"/>
            <w:shd w:val="clear" w:color="auto" w:fill="auto"/>
          </w:tcPr>
          <w:p w14:paraId="183CC0D3" w14:textId="77777777" w:rsidR="001F715E" w:rsidRPr="00CE0199" w:rsidRDefault="001F715E" w:rsidP="00CE0199">
            <w:pPr>
              <w:rPr>
                <w:bCs/>
                <w:sz w:val="20"/>
              </w:rPr>
            </w:pPr>
            <w:r w:rsidRPr="00CE0199">
              <w:rPr>
                <w:bCs/>
                <w:sz w:val="20"/>
              </w:rPr>
              <w:t>Middle and Last Packet Fragments</w:t>
            </w:r>
          </w:p>
        </w:tc>
        <w:tc>
          <w:tcPr>
            <w:tcW w:w="5400" w:type="dxa"/>
            <w:shd w:val="clear" w:color="auto" w:fill="auto"/>
          </w:tcPr>
          <w:p w14:paraId="6DBE25C2" w14:textId="77777777" w:rsidR="001F715E" w:rsidRPr="00CE0199" w:rsidRDefault="001F715E" w:rsidP="00CE0199">
            <w:pPr>
              <w:rPr>
                <w:bCs/>
                <w:sz w:val="20"/>
              </w:rPr>
            </w:pPr>
            <w:r w:rsidRPr="00CE0199">
              <w:rPr>
                <w:bCs/>
                <w:sz w:val="20"/>
              </w:rPr>
              <w:t>Subtract IP header</w:t>
            </w:r>
          </w:p>
        </w:tc>
      </w:tr>
    </w:tbl>
    <w:p w14:paraId="5E94FD82" w14:textId="77777777" w:rsidR="001F715E" w:rsidRDefault="001F715E" w:rsidP="00CE0199">
      <w:pPr>
        <w:pStyle w:val="BodyText"/>
      </w:pPr>
      <w:r>
        <w:t xml:space="preserve">Malformed packets can also cause failures of the above relationships. </w:t>
      </w:r>
      <w:r w:rsidR="00B26C7C">
        <w:t xml:space="preserve"> </w:t>
      </w:r>
      <w:r>
        <w:t>Of course, these malformations may be intentionally malicious or unintentional host/network problems.</w:t>
      </w:r>
    </w:p>
    <w:p w14:paraId="14CE4FAD" w14:textId="77777777" w:rsidR="001F715E" w:rsidRDefault="001F715E" w:rsidP="00676704">
      <w:pPr>
        <w:pStyle w:val="Heading4"/>
      </w:pPr>
      <w:bookmarkStart w:id="67" w:name="_Toc216599358"/>
      <w:r>
        <w:t>ICMP and TCP Flag Fields</w:t>
      </w:r>
    </w:p>
    <w:p w14:paraId="49D36575" w14:textId="77777777" w:rsidR="001F715E" w:rsidRDefault="001F715E" w:rsidP="00CE0199">
      <w:pPr>
        <w:pStyle w:val="BodyText"/>
      </w:pPr>
      <w:r>
        <w:t xml:space="preserve">The intent of the </w:t>
      </w:r>
      <w:r w:rsidRPr="0048305B">
        <w:rPr>
          <w:rStyle w:val="ComputerCodeChar"/>
          <w:rFonts w:cs="Courier New"/>
          <w:sz w:val="20"/>
          <w:szCs w:val="20"/>
        </w:rPr>
        <w:t>ICMP_EARLY_LATE_FLG</w:t>
      </w:r>
      <w:r>
        <w:t xml:space="preserve"> and </w:t>
      </w:r>
      <w:r w:rsidRPr="0048305B">
        <w:rPr>
          <w:rStyle w:val="ComputerCodeChar"/>
          <w:rFonts w:cs="Courier New"/>
          <w:sz w:val="20"/>
          <w:szCs w:val="20"/>
        </w:rPr>
        <w:t>TCP_EARLY_LATE_FLG</w:t>
      </w:r>
      <w:r w:rsidR="002B11CD">
        <w:t xml:space="preserve"> is to capture and preserve the value of the flag and the direction relative to the first seen source packet. </w:t>
      </w:r>
      <w:r w:rsidR="00B26C7C">
        <w:t xml:space="preserve"> </w:t>
      </w:r>
      <w:r w:rsidR="002B11CD">
        <w:t xml:space="preserve">Flow records will hold the </w:t>
      </w:r>
      <w:r>
        <w:t xml:space="preserve">first 27 </w:t>
      </w:r>
      <w:r w:rsidR="002B11CD">
        <w:t xml:space="preserve">flags </w:t>
      </w:r>
      <w:r>
        <w:t xml:space="preserve">and </w:t>
      </w:r>
      <w:r w:rsidR="002B11CD">
        <w:t xml:space="preserve">the </w:t>
      </w:r>
      <w:r>
        <w:t xml:space="preserve">last 5 flags.  If the number of flags exceeds 32, the first 27 flags will be preserved and indicate the direction of the packets using </w:t>
      </w:r>
      <w:r w:rsidR="00904F64">
        <w:t>“+”</w:t>
      </w:r>
      <w:r>
        <w:t xml:space="preserve"> and </w:t>
      </w:r>
      <w:r w:rsidR="00904F64">
        <w:t>“-”</w:t>
      </w:r>
      <w:r>
        <w:t xml:space="preserve"> and the last 5 will indicate direction using </w:t>
      </w:r>
      <w:r w:rsidR="00904F64">
        <w:t>“&lt;”</w:t>
      </w:r>
      <w:r w:rsidR="007B1D22">
        <w:t> </w:t>
      </w:r>
      <w:r w:rsidRPr="0048305B">
        <w:rPr>
          <w:rStyle w:val="ComputerCodeChar"/>
          <w:rFonts w:cs="Courier New"/>
          <w:sz w:val="20"/>
          <w:szCs w:val="20"/>
        </w:rPr>
        <w:t>and</w:t>
      </w:r>
      <w:r>
        <w:t xml:space="preserve"> </w:t>
      </w:r>
      <w:r w:rsidR="00904F64">
        <w:t>“&gt;”</w:t>
      </w:r>
      <w:r w:rsidR="003561F9">
        <w:t xml:space="preserve"> respectively</w:t>
      </w:r>
      <w:r>
        <w:t xml:space="preserve">. </w:t>
      </w:r>
      <w:r w:rsidR="00B26C7C">
        <w:t xml:space="preserve"> </w:t>
      </w:r>
      <w:r>
        <w:t xml:space="preserve">For example, </w:t>
      </w:r>
      <w:r w:rsidR="00B91ACD">
        <w:t>if the number of packets was 34</w:t>
      </w:r>
      <w:r w:rsidR="00B26C7C">
        <w:t>,</w:t>
      </w:r>
      <w:r w:rsidR="00B91ACD">
        <w:t xml:space="preserve"> then</w:t>
      </w:r>
      <w:r>
        <w:t xml:space="preserve"> packets 28 and 29 would not be preserved</w:t>
      </w:r>
      <w:r w:rsidR="00B26C7C">
        <w:t>,</w:t>
      </w:r>
      <w:r>
        <w:t xml:space="preserve"> and packets 30-34 would indicate their direction using </w:t>
      </w:r>
      <w:r w:rsidR="00904F64">
        <w:t>“&lt;” and “&gt;”</w:t>
      </w:r>
      <w:r>
        <w:t xml:space="preserve">. </w:t>
      </w:r>
      <w:r w:rsidR="00B26C7C">
        <w:t xml:space="preserve"> </w:t>
      </w:r>
      <w:r>
        <w:t xml:space="preserve">If the number of flags is less than or equal to 32, all flags will be preserved and use </w:t>
      </w:r>
      <w:r w:rsidR="00904F64">
        <w:t>“+”</w:t>
      </w:r>
      <w:r>
        <w:t xml:space="preserve"> and </w:t>
      </w:r>
      <w:r w:rsidR="00904F64">
        <w:t>“-”</w:t>
      </w:r>
      <w:r>
        <w:t xml:space="preserve"> to indicate direction.</w:t>
      </w:r>
    </w:p>
    <w:p w14:paraId="4DE80987" w14:textId="77777777" w:rsidR="00AD184A" w:rsidRDefault="00AD184A" w:rsidP="00676704">
      <w:pPr>
        <w:pStyle w:val="Heading4"/>
      </w:pPr>
      <w:r>
        <w:t>TCP Session Flags Description</w:t>
      </w:r>
    </w:p>
    <w:p w14:paraId="59C25995" w14:textId="77777777" w:rsidR="00AD184A" w:rsidRDefault="00AD184A" w:rsidP="004C68E6">
      <w:pPr>
        <w:pStyle w:val="BodyText"/>
      </w:pPr>
      <w:r w:rsidRPr="00AD184A">
        <w:t xml:space="preserve">This </w:t>
      </w:r>
      <w:r w:rsidR="00221CD7">
        <w:t xml:space="preserve">section </w:t>
      </w:r>
      <w:r w:rsidRPr="00AD184A">
        <w:t>descri</w:t>
      </w:r>
      <w:r w:rsidR="00221CD7">
        <w:t>bes</w:t>
      </w:r>
      <w:r w:rsidRPr="00AD184A">
        <w:t xml:space="preserve"> the TCP flags and how the sessions, incorporating the</w:t>
      </w:r>
      <w:r w:rsidR="0043034A">
        <w:t xml:space="preserve"> flags</w:t>
      </w:r>
      <w:r w:rsidR="00221CD7">
        <w:t>,</w:t>
      </w:r>
      <w:r w:rsidR="0043034A">
        <w:t xml:space="preserve"> are represented in the</w:t>
      </w:r>
      <w:r w:rsidRPr="00AD184A">
        <w:t xml:space="preserve"> dat</w:t>
      </w:r>
      <w:r w:rsidR="0043034A">
        <w:t>a.</w:t>
      </w:r>
      <w:r w:rsidR="00B26C7C">
        <w:t xml:space="preserve"> </w:t>
      </w:r>
      <w:r w:rsidR="0043034A">
        <w:t xml:space="preserve"> It is intended to assist</w:t>
      </w:r>
      <w:r w:rsidRPr="00AD184A">
        <w:t xml:space="preserve"> in understanding the session information relative to the TCP flags.</w:t>
      </w:r>
      <w:r w:rsidR="004C68E6">
        <w:t xml:space="preserve"> </w:t>
      </w:r>
      <w:r w:rsidR="00221CD7">
        <w:t xml:space="preserve"> </w:t>
      </w:r>
      <w:r w:rsidR="004C68E6" w:rsidRPr="00AD184A">
        <w:t xml:space="preserve">The first two bits, indicated by </w:t>
      </w:r>
      <w:r w:rsidR="004C68E6" w:rsidRPr="0048305B">
        <w:rPr>
          <w:rStyle w:val="ComputerCodeChar"/>
          <w:rFonts w:cs="Courier New"/>
          <w:sz w:val="20"/>
          <w:szCs w:val="20"/>
        </w:rPr>
        <w:t>XX</w:t>
      </w:r>
      <w:r w:rsidR="004C68E6" w:rsidRPr="00AD184A">
        <w:t xml:space="preserve">, are reserved in the TCP stack and can be a </w:t>
      </w:r>
      <w:r w:rsidR="004C68E6" w:rsidRPr="007B1D22">
        <w:rPr>
          <w:rStyle w:val="ComputerCodeChar"/>
          <w:sz w:val="20"/>
          <w:szCs w:val="20"/>
        </w:rPr>
        <w:t>0</w:t>
      </w:r>
      <w:r w:rsidR="004C68E6" w:rsidRPr="00AD184A">
        <w:t xml:space="preserve"> or </w:t>
      </w:r>
      <w:r w:rsidR="004C68E6" w:rsidRPr="007B1D22">
        <w:rPr>
          <w:rStyle w:val="ComputerCodeChar"/>
          <w:sz w:val="20"/>
          <w:szCs w:val="20"/>
        </w:rPr>
        <w:t>1</w:t>
      </w:r>
      <w:r w:rsidR="004C68E6" w:rsidRPr="00AD184A">
        <w:t>.</w:t>
      </w:r>
      <w:r w:rsidR="00221CD7">
        <w:t xml:space="preserve"> </w:t>
      </w:r>
      <w:r w:rsidR="004C68E6" w:rsidRPr="00AD184A">
        <w:t xml:space="preserve"> They are fu</w:t>
      </w:r>
      <w:r w:rsidR="004C68E6">
        <w:t xml:space="preserve">nctionally ignored </w:t>
      </w:r>
      <w:r w:rsidR="004C68E6" w:rsidRPr="00AD184A">
        <w:t>for our purposes.</w:t>
      </w:r>
      <w:r w:rsidR="00221CD7">
        <w:t xml:space="preserve"> </w:t>
      </w:r>
      <w:r w:rsidR="004C68E6" w:rsidRPr="00AD184A">
        <w:t xml:space="preserve"> Thus, the flags </w:t>
      </w:r>
      <w:r w:rsidR="004C68E6" w:rsidRPr="0048305B">
        <w:rPr>
          <w:rStyle w:val="ComputerCodeChar"/>
          <w:rFonts w:cs="Courier New"/>
          <w:sz w:val="20"/>
          <w:szCs w:val="20"/>
        </w:rPr>
        <w:t>+02</w:t>
      </w:r>
      <w:r w:rsidR="004C68E6" w:rsidRPr="00AD184A">
        <w:t xml:space="preserve"> and </w:t>
      </w:r>
      <w:r w:rsidR="004C68E6" w:rsidRPr="0048305B">
        <w:rPr>
          <w:rStyle w:val="ComputerCodeChar"/>
          <w:rFonts w:cs="Courier New"/>
          <w:sz w:val="20"/>
          <w:szCs w:val="20"/>
        </w:rPr>
        <w:t>+C2</w:t>
      </w:r>
      <w:r w:rsidR="004C68E6" w:rsidRPr="00AD184A">
        <w:t xml:space="preserve"> are functionally equivalent.</w:t>
      </w:r>
    </w:p>
    <w:p w14:paraId="0FF3854B" w14:textId="77777777" w:rsidR="00AD184A" w:rsidRPr="00AD184A" w:rsidRDefault="00983DC7" w:rsidP="00B954A5">
      <w:pPr>
        <w:pStyle w:val="Dictionary"/>
        <w:spacing w:before="240"/>
      </w:pPr>
      <w:r>
        <w:t xml:space="preserve">  </w:t>
      </w:r>
      <w:proofErr w:type="gramStart"/>
      <w:r w:rsidRPr="0048305B">
        <w:rPr>
          <w:rStyle w:val="ComputerCodeChar"/>
          <w:rFonts w:cs="Courier New"/>
          <w:sz w:val="20"/>
        </w:rPr>
        <w:t>FIN XX00 0001 x01</w:t>
      </w:r>
      <w:r w:rsidRPr="00983DC7">
        <w:t xml:space="preserve"> </w:t>
      </w:r>
      <w:r w:rsidR="001C6049">
        <w:t xml:space="preserve">– </w:t>
      </w:r>
      <w:r w:rsidRPr="00983DC7">
        <w:t>Finish session</w:t>
      </w:r>
      <w:r w:rsidR="00AD184A">
        <w:br/>
      </w:r>
      <w:r w:rsidRPr="00983DC7">
        <w:t>Request to close the virtual circuit in an orderly fashion.</w:t>
      </w:r>
      <w:proofErr w:type="gramEnd"/>
      <w:r w:rsidR="00955712">
        <w:t xml:space="preserve"> </w:t>
      </w:r>
      <w:r w:rsidRPr="00983DC7">
        <w:t xml:space="preserve"> This </w:t>
      </w:r>
      <w:r w:rsidR="00955712">
        <w:t xml:space="preserve">process </w:t>
      </w:r>
      <w:r w:rsidRPr="00983DC7">
        <w:t>is achieved by one system sending a packet with the finish flag set.</w:t>
      </w:r>
      <w:r w:rsidR="00955712">
        <w:t xml:space="preserve"> </w:t>
      </w:r>
      <w:r w:rsidRPr="00983DC7">
        <w:t xml:space="preserve"> If the other end is ready to close the virtual circuit, it will return a packet with the finish flag set as well.</w:t>
      </w:r>
      <w:r w:rsidR="00955712">
        <w:t xml:space="preserve"> </w:t>
      </w:r>
      <w:r w:rsidRPr="00983DC7">
        <w:t xml:space="preserve"> If both ends agree, then the connection is terminated</w:t>
      </w:r>
      <w:r w:rsidR="00AD184A">
        <w:t>.</w:t>
      </w:r>
    </w:p>
    <w:p w14:paraId="0C4D51C3" w14:textId="77777777" w:rsidR="00AD184A" w:rsidRPr="00AD184A" w:rsidRDefault="00B954A5" w:rsidP="0043034A">
      <w:pPr>
        <w:pStyle w:val="Dictionary"/>
        <w:spacing w:before="240"/>
      </w:pPr>
      <w:r>
        <w:lastRenderedPageBreak/>
        <w:t xml:space="preserve">  </w:t>
      </w:r>
      <w:r w:rsidRPr="0048305B">
        <w:rPr>
          <w:rStyle w:val="ComputerCodeChar"/>
          <w:rFonts w:cs="Courier New"/>
          <w:sz w:val="20"/>
        </w:rPr>
        <w:t xml:space="preserve">SYN XX00 0010 </w:t>
      </w:r>
      <w:r w:rsidR="00AD184A" w:rsidRPr="0048305B">
        <w:rPr>
          <w:rStyle w:val="ComputerCodeChar"/>
          <w:rFonts w:cs="Courier New"/>
          <w:sz w:val="20"/>
        </w:rPr>
        <w:t>x02</w:t>
      </w:r>
      <w:r w:rsidR="00AD184A" w:rsidRPr="00AD184A">
        <w:t xml:space="preserve"> </w:t>
      </w:r>
      <w:r w:rsidR="001C6049">
        <w:t xml:space="preserve">– </w:t>
      </w:r>
      <w:r>
        <w:t xml:space="preserve">Synchronize (typically to start session handshake) </w:t>
      </w:r>
      <w:r w:rsidR="00955712">
        <w:br/>
      </w:r>
      <w:proofErr w:type="spellStart"/>
      <w:r w:rsidR="00955712">
        <w:t>S</w:t>
      </w:r>
      <w:r w:rsidR="00AD184A" w:rsidRPr="00AD184A">
        <w:t>ynack</w:t>
      </w:r>
      <w:proofErr w:type="spellEnd"/>
      <w:r w:rsidR="00AD184A" w:rsidRPr="00AD184A">
        <w:t xml:space="preserve"> response should follow</w:t>
      </w:r>
      <w:r>
        <w:t xml:space="preserve">. </w:t>
      </w:r>
      <w:r w:rsidR="00955712">
        <w:t xml:space="preserve"> </w:t>
      </w:r>
      <w:r w:rsidR="00AD184A" w:rsidRPr="00AD184A">
        <w:t>During the handshake, each of the endpoints send</w:t>
      </w:r>
      <w:r w:rsidR="00955712">
        <w:t>s</w:t>
      </w:r>
      <w:r w:rsidR="00AD184A" w:rsidRPr="00AD184A">
        <w:t xml:space="preserve"> a packet with the synchronize bit set and the initial sequence numbers that will be used for the connection.</w:t>
      </w:r>
      <w:r w:rsidR="00955712">
        <w:t xml:space="preserve"> </w:t>
      </w:r>
      <w:r w:rsidR="00AD184A" w:rsidRPr="00AD184A">
        <w:t xml:space="preserve"> This provides the information that both systems need to </w:t>
      </w:r>
      <w:proofErr w:type="gramStart"/>
      <w:r w:rsidR="00AD184A" w:rsidRPr="00AD184A">
        <w:t>proceed</w:t>
      </w:r>
      <w:proofErr w:type="gramEnd"/>
      <w:r w:rsidR="00AD184A" w:rsidRPr="00AD184A">
        <w:t xml:space="preserve"> orderly.</w:t>
      </w:r>
    </w:p>
    <w:p w14:paraId="0D464C35" w14:textId="77777777" w:rsidR="00AD184A" w:rsidRPr="00AD184A" w:rsidRDefault="0043034A" w:rsidP="0043034A">
      <w:pPr>
        <w:pStyle w:val="Dictionary"/>
        <w:spacing w:before="240"/>
      </w:pPr>
      <w:r>
        <w:t xml:space="preserve">  </w:t>
      </w:r>
      <w:r w:rsidRPr="0048305B">
        <w:rPr>
          <w:rStyle w:val="ComputerCodeChar"/>
          <w:rFonts w:cs="Courier New"/>
          <w:sz w:val="20"/>
        </w:rPr>
        <w:t>RST</w:t>
      </w:r>
      <w:r w:rsidR="00AD184A" w:rsidRPr="0048305B">
        <w:rPr>
          <w:rStyle w:val="ComputerCodeChar"/>
          <w:rFonts w:cs="Courier New"/>
          <w:sz w:val="20"/>
        </w:rPr>
        <w:t xml:space="preserve"> XX00 0100 x04</w:t>
      </w:r>
      <w:r w:rsidR="00AD184A" w:rsidRPr="00AD184A">
        <w:t xml:space="preserve"> </w:t>
      </w:r>
      <w:r w:rsidR="001C6049">
        <w:t xml:space="preserve">– </w:t>
      </w:r>
      <w:r w:rsidR="00AD184A" w:rsidRPr="00AD184A">
        <w:t>Reset connection (connection refused)</w:t>
      </w:r>
      <w:r>
        <w:br/>
      </w:r>
      <w:r w:rsidR="00AD184A" w:rsidRPr="00AD184A">
        <w:t>The reset should only be seen when the connection can</w:t>
      </w:r>
      <w:r w:rsidR="00955712">
        <w:t>no</w:t>
      </w:r>
      <w:r w:rsidR="00AD184A" w:rsidRPr="00AD184A">
        <w:t>t be torn down in an orderly fashion (due to errors), or when an incoming connection request is for an invalid socket (e.g., no service listening on the destination port) and must be rejected.</w:t>
      </w:r>
      <w:r w:rsidR="00955712">
        <w:t xml:space="preserve">  </w:t>
      </w:r>
      <w:r w:rsidR="00AD184A" w:rsidRPr="00AD184A">
        <w:t>Once a system issues a reset, the other end should not send any</w:t>
      </w:r>
      <w:r w:rsidR="00955712">
        <w:t xml:space="preserve"> </w:t>
      </w:r>
      <w:r w:rsidR="00AD184A" w:rsidRPr="00AD184A">
        <w:t xml:space="preserve">more packets, however, there is nothing to stop it; therefore, multiple resets may be common. </w:t>
      </w:r>
      <w:r w:rsidR="001C6049">
        <w:t xml:space="preserve"> </w:t>
      </w:r>
      <w:r w:rsidR="00AD184A" w:rsidRPr="00AD184A">
        <w:t xml:space="preserve">Some systems use the reset </w:t>
      </w:r>
      <w:r w:rsidR="001C6049">
        <w:t>–</w:t>
      </w:r>
      <w:r w:rsidR="00AD184A" w:rsidRPr="00AD184A">
        <w:t xml:space="preserve"> without first sending packets with the finish bit set </w:t>
      </w:r>
      <w:r w:rsidR="001C6049">
        <w:t>–</w:t>
      </w:r>
      <w:r w:rsidR="00AD184A" w:rsidRPr="00AD184A">
        <w:t xml:space="preserve"> to expediently end connections; this is contrary to design.</w:t>
      </w:r>
    </w:p>
    <w:p w14:paraId="5CE640BA" w14:textId="77777777" w:rsidR="00AD184A" w:rsidRPr="00AD184A" w:rsidRDefault="0043034A" w:rsidP="0043034A">
      <w:pPr>
        <w:pStyle w:val="Dictionary"/>
        <w:spacing w:before="240"/>
      </w:pPr>
      <w:r>
        <w:t xml:space="preserve">  </w:t>
      </w:r>
      <w:r w:rsidR="00AD184A" w:rsidRPr="0048305B">
        <w:rPr>
          <w:rStyle w:val="ComputerCodeChar"/>
          <w:rFonts w:cs="Courier New"/>
          <w:sz w:val="20"/>
        </w:rPr>
        <w:t>PSH XX00 1000 x08</w:t>
      </w:r>
      <w:r w:rsidR="00AD184A" w:rsidRPr="00AD184A">
        <w:t xml:space="preserve"> </w:t>
      </w:r>
      <w:r w:rsidR="001C6049">
        <w:t xml:space="preserve">– </w:t>
      </w:r>
      <w:r w:rsidR="00AD184A" w:rsidRPr="00AD184A">
        <w:t>Push data (do not buffer)</w:t>
      </w:r>
      <w:r>
        <w:br/>
      </w:r>
      <w:r w:rsidR="00AD184A" w:rsidRPr="00AD184A">
        <w:t>The push flag is set to indicate that all of the data for the packet has been loaded by the sending application.</w:t>
      </w:r>
      <w:r w:rsidR="001C6049">
        <w:t xml:space="preserve"> </w:t>
      </w:r>
      <w:r w:rsidR="00AD184A" w:rsidRPr="00AD184A">
        <w:t xml:space="preserve"> The push flag is used to indicate that all of the data has been provided and indicates that the data should not be buffered.</w:t>
      </w:r>
    </w:p>
    <w:p w14:paraId="084E179C" w14:textId="77777777" w:rsidR="00AD184A" w:rsidRPr="00AD184A" w:rsidRDefault="00AD184A" w:rsidP="0043034A">
      <w:pPr>
        <w:pStyle w:val="Dictionary"/>
        <w:spacing w:before="240"/>
      </w:pPr>
      <w:r w:rsidRPr="00AD184A">
        <w:t> </w:t>
      </w:r>
      <w:r w:rsidR="0043034A">
        <w:t xml:space="preserve"> </w:t>
      </w:r>
      <w:r w:rsidRPr="0048305B">
        <w:rPr>
          <w:rStyle w:val="ComputerCodeChar"/>
          <w:rFonts w:cs="Courier New"/>
          <w:sz w:val="20"/>
        </w:rPr>
        <w:t>ACK XX01 0000 x10</w:t>
      </w:r>
      <w:r w:rsidRPr="00AD184A">
        <w:t xml:space="preserve"> </w:t>
      </w:r>
      <w:r w:rsidR="001C6049">
        <w:t xml:space="preserve">– </w:t>
      </w:r>
      <w:r w:rsidRPr="00AD184A">
        <w:t>Acknowledge</w:t>
      </w:r>
      <w:r w:rsidR="0043034A">
        <w:br/>
      </w:r>
      <w:r w:rsidRPr="00AD184A">
        <w:t xml:space="preserve">When the acknowledge flag is </w:t>
      </w:r>
      <w:proofErr w:type="gramStart"/>
      <w:r w:rsidRPr="00AD184A">
        <w:t>set,</w:t>
      </w:r>
      <w:proofErr w:type="gramEnd"/>
      <w:r w:rsidRPr="00AD184A">
        <w:t xml:space="preserve"> the packet contains an acknowledgement of a previous packet.</w:t>
      </w:r>
      <w:r w:rsidR="001C6049">
        <w:t xml:space="preserve"> </w:t>
      </w:r>
      <w:r w:rsidRPr="00AD184A">
        <w:t xml:space="preserve"> All packets should have the acknowledge flag set, except for the first packet in the stream (the </w:t>
      </w:r>
      <w:proofErr w:type="spellStart"/>
      <w:r w:rsidRPr="00AD184A">
        <w:t>syn</w:t>
      </w:r>
      <w:proofErr w:type="spellEnd"/>
      <w:r w:rsidRPr="00AD184A">
        <w:t xml:space="preserve"> packet) and the reset packets.</w:t>
      </w:r>
      <w:r w:rsidR="001C6049">
        <w:t xml:space="preserve"> </w:t>
      </w:r>
      <w:r w:rsidRPr="00AD184A">
        <w:t xml:space="preserve"> The acknowledgement number identifies the next byte of data that a recipient expects to receive.</w:t>
      </w:r>
    </w:p>
    <w:p w14:paraId="36EC6EB3" w14:textId="77777777" w:rsidR="00AD184A" w:rsidRPr="00AD184A" w:rsidRDefault="0043034A" w:rsidP="0043034A">
      <w:pPr>
        <w:pStyle w:val="Dictionary"/>
        <w:spacing w:before="240"/>
      </w:pPr>
      <w:r>
        <w:t xml:space="preserve">  </w:t>
      </w:r>
      <w:r w:rsidR="00AD184A" w:rsidRPr="0048305B">
        <w:rPr>
          <w:rStyle w:val="ComputerCodeChar"/>
          <w:rFonts w:cs="Courier New"/>
          <w:sz w:val="20"/>
        </w:rPr>
        <w:t>URG XX10 0000 x20</w:t>
      </w:r>
      <w:r w:rsidR="00AD184A" w:rsidRPr="00AD184A">
        <w:t xml:space="preserve"> </w:t>
      </w:r>
      <w:r>
        <w:br/>
      </w:r>
      <w:proofErr w:type="gramStart"/>
      <w:r w:rsidR="00AD184A" w:rsidRPr="00AD184A">
        <w:t>If</w:t>
      </w:r>
      <w:proofErr w:type="gramEnd"/>
      <w:r w:rsidR="00AD184A" w:rsidRPr="00AD184A">
        <w:t xml:space="preserve"> the urgent flag is set, the packet contains urgent data up through the value in the urgent pointer field.</w:t>
      </w:r>
      <w:r w:rsidR="001C6049">
        <w:t xml:space="preserve"> </w:t>
      </w:r>
      <w:r w:rsidR="00AD184A" w:rsidRPr="00AD184A">
        <w:t xml:space="preserve"> The urgent pointer field is included in the TCP header and identifies the sequence of the last byte of urgent data contained in the packet.</w:t>
      </w:r>
    </w:p>
    <w:p w14:paraId="275F9741" w14:textId="77777777" w:rsidR="00AD184A" w:rsidRPr="00AD184A" w:rsidRDefault="004F3997" w:rsidP="00AD184A">
      <w:pPr>
        <w:pStyle w:val="BodyText"/>
      </w:pPr>
      <w:r>
        <w:t>Example combinations of typical flow sessions:</w:t>
      </w:r>
    </w:p>
    <w:p w14:paraId="193A645E" w14:textId="77777777" w:rsidR="00AD184A" w:rsidRPr="00AD184A" w:rsidRDefault="004F3997" w:rsidP="00AD184A">
      <w:pPr>
        <w:pStyle w:val="BodyText"/>
      </w:pPr>
      <w:r>
        <w:tab/>
      </w:r>
      <w:r w:rsidR="00AD184A" w:rsidRPr="00AD184A">
        <w:t>3-way handshake</w:t>
      </w:r>
      <w:r w:rsidR="001C6049">
        <w:tab/>
      </w:r>
      <w:r w:rsidR="00AD184A" w:rsidRPr="0048305B">
        <w:rPr>
          <w:rStyle w:val="ComputerCodeChar"/>
          <w:rFonts w:cs="Courier New"/>
          <w:sz w:val="20"/>
          <w:szCs w:val="20"/>
        </w:rPr>
        <w:t>+02-12+10     +SYN-SYN/ACK+</w:t>
      </w:r>
      <w:proofErr w:type="gramStart"/>
      <w:r w:rsidR="00AD184A" w:rsidRPr="0048305B">
        <w:rPr>
          <w:rStyle w:val="ComputerCodeChar"/>
          <w:rFonts w:cs="Courier New"/>
          <w:sz w:val="20"/>
          <w:szCs w:val="20"/>
        </w:rPr>
        <w:t>ACK ….</w:t>
      </w:r>
      <w:proofErr w:type="gramEnd"/>
    </w:p>
    <w:p w14:paraId="70293620" w14:textId="77777777" w:rsidR="00AD184A" w:rsidRPr="00AD184A" w:rsidRDefault="004F3997" w:rsidP="00AD184A">
      <w:pPr>
        <w:pStyle w:val="BodyText"/>
      </w:pPr>
      <w:r>
        <w:tab/>
      </w:r>
      <w:r w:rsidR="00AD184A" w:rsidRPr="00AD184A">
        <w:t>Connection refused</w:t>
      </w:r>
      <w:r w:rsidR="001C6049">
        <w:tab/>
      </w:r>
      <w:r w:rsidR="00AD184A" w:rsidRPr="0048305B">
        <w:rPr>
          <w:rStyle w:val="ComputerCodeChar"/>
          <w:rFonts w:cs="Courier New"/>
          <w:sz w:val="20"/>
          <w:szCs w:val="20"/>
        </w:rPr>
        <w:t>+02-04   +SYN-RST</w:t>
      </w:r>
    </w:p>
    <w:p w14:paraId="780E4A81" w14:textId="77777777" w:rsidR="00AD184A" w:rsidRPr="00AD184A" w:rsidRDefault="004F3997" w:rsidP="00AD184A">
      <w:pPr>
        <w:pStyle w:val="BodyText"/>
      </w:pPr>
      <w:r>
        <w:tab/>
      </w:r>
      <w:r w:rsidR="00AD184A" w:rsidRPr="00AD184A">
        <w:t>Connection close</w:t>
      </w:r>
      <w:r w:rsidR="001C6049">
        <w:tab/>
      </w:r>
      <w:r w:rsidR="00AD184A" w:rsidRPr="0048305B">
        <w:rPr>
          <w:rStyle w:val="ComputerCodeChar"/>
          <w:rFonts w:cs="Courier New"/>
          <w:sz w:val="20"/>
          <w:szCs w:val="20"/>
        </w:rPr>
        <w:t>…-11+10 or …-11+10+04 or … &lt;11&gt;10&gt;04</w:t>
      </w:r>
    </w:p>
    <w:p w14:paraId="574D31D2" w14:textId="77777777" w:rsidR="00AD184A" w:rsidRPr="00AD184A" w:rsidRDefault="004F3997" w:rsidP="00AD184A">
      <w:pPr>
        <w:pStyle w:val="BodyText"/>
      </w:pPr>
      <w:r>
        <w:t xml:space="preserve">Example values of TCP </w:t>
      </w:r>
      <w:r w:rsidR="00CD0964">
        <w:t xml:space="preserve">individual </w:t>
      </w:r>
      <w:r>
        <w:t>flags</w:t>
      </w:r>
      <w:r w:rsidR="00CD0964">
        <w:t xml:space="preserve"> and the typical meaning</w:t>
      </w:r>
    </w:p>
    <w:p w14:paraId="477D21FA"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 x02</w:t>
      </w:r>
      <w:r w:rsidR="000946BF">
        <w:tab/>
      </w:r>
      <w:r w:rsidR="00AD184A" w:rsidRPr="00AD184A">
        <w:t>Open connection request</w:t>
      </w:r>
    </w:p>
    <w:p w14:paraId="268D41BF"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SYN/ACK   x12</w:t>
      </w:r>
      <w:r w:rsidR="000946BF">
        <w:tab/>
      </w:r>
      <w:r w:rsidR="00AD184A" w:rsidRPr="00AD184A">
        <w:t xml:space="preserve">Acknowledge </w:t>
      </w:r>
      <w:proofErr w:type="spellStart"/>
      <w:r w:rsidR="00AD184A" w:rsidRPr="00AD184A">
        <w:t>syn</w:t>
      </w:r>
      <w:proofErr w:type="spellEnd"/>
      <w:r w:rsidR="00AD184A" w:rsidRPr="00AD184A">
        <w:t xml:space="preserve"> packet</w:t>
      </w:r>
    </w:p>
    <w:p w14:paraId="142012A2"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PSH/ACK   x18</w:t>
      </w:r>
      <w:r w:rsidR="000946BF">
        <w:tab/>
      </w:r>
      <w:r w:rsidR="00AD184A" w:rsidRPr="00AD184A">
        <w:t>Acknowledge your packet, here is data</w:t>
      </w:r>
    </w:p>
    <w:p w14:paraId="2D7786F4"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PSH/FIN x09</w:t>
      </w:r>
      <w:r w:rsidR="000946BF">
        <w:tab/>
      </w:r>
      <w:r w:rsidR="00AD184A" w:rsidRPr="00AD184A">
        <w:t>Last data packet</w:t>
      </w:r>
    </w:p>
    <w:p w14:paraId="5D80F7A9" w14:textId="77777777" w:rsidR="00AD184A" w:rsidRPr="00AD184A" w:rsidRDefault="00CD0964" w:rsidP="000946BF">
      <w:pPr>
        <w:pStyle w:val="BodyText"/>
        <w:tabs>
          <w:tab w:val="left" w:pos="3780"/>
        </w:tabs>
        <w:ind w:left="3780" w:hanging="3420"/>
      </w:pPr>
      <w:r>
        <w:tab/>
      </w:r>
      <w:r w:rsidR="004F3997" w:rsidRPr="0048305B">
        <w:rPr>
          <w:rStyle w:val="ComputerCodeChar"/>
          <w:rFonts w:cs="Courier New"/>
          <w:sz w:val="20"/>
          <w:szCs w:val="20"/>
        </w:rPr>
        <w:t>FIN/ACK x11</w:t>
      </w:r>
      <w:r w:rsidR="000946BF">
        <w:tab/>
      </w:r>
      <w:r w:rsidR="004F3997">
        <w:t>Acknowledge packet and finish</w:t>
      </w:r>
      <w:r>
        <w:t xml:space="preserve">; often followed by an </w:t>
      </w:r>
      <w:r w:rsidRPr="0048305B">
        <w:rPr>
          <w:rStyle w:val="ComputerCodeChar"/>
          <w:rFonts w:cs="Courier New"/>
          <w:sz w:val="20"/>
          <w:szCs w:val="20"/>
        </w:rPr>
        <w:t>x11</w:t>
      </w:r>
      <w:r>
        <w:t xml:space="preserve"> and</w:t>
      </w:r>
      <w:r w:rsidR="00AD184A" w:rsidRPr="00AD184A">
        <w:t xml:space="preserve"> </w:t>
      </w:r>
      <w:r w:rsidR="00AD184A" w:rsidRPr="0048305B">
        <w:rPr>
          <w:rStyle w:val="ComputerCodeChar"/>
          <w:rFonts w:cs="Courier New"/>
          <w:sz w:val="20"/>
          <w:szCs w:val="20"/>
        </w:rPr>
        <w:t>x10</w:t>
      </w:r>
      <w:r w:rsidR="00AD184A" w:rsidRPr="00AD184A">
        <w:t xml:space="preserve"> respons</w:t>
      </w:r>
      <w:r>
        <w:t>e</w:t>
      </w:r>
    </w:p>
    <w:p w14:paraId="37A9F100" w14:textId="77777777" w:rsidR="00AD184A" w:rsidRPr="00AD184A" w:rsidRDefault="00CD0964" w:rsidP="000946BF">
      <w:pPr>
        <w:pStyle w:val="BodyText"/>
        <w:tabs>
          <w:tab w:val="left" w:pos="3780"/>
        </w:tabs>
        <w:ind w:left="3780" w:hanging="3420"/>
      </w:pPr>
      <w:r>
        <w:lastRenderedPageBreak/>
        <w:tab/>
      </w:r>
      <w:r w:rsidR="00AD184A" w:rsidRPr="0048305B">
        <w:rPr>
          <w:rStyle w:val="ComputerCodeChar"/>
          <w:rFonts w:cs="Courier New"/>
          <w:sz w:val="20"/>
          <w:szCs w:val="20"/>
        </w:rPr>
        <w:t>RST/ACK   x14</w:t>
      </w:r>
      <w:r w:rsidR="000946BF">
        <w:tab/>
      </w:r>
      <w:r w:rsidR="00AD184A" w:rsidRPr="00AD184A">
        <w:t>Acknowledge your packet and connection refused</w:t>
      </w:r>
    </w:p>
    <w:p w14:paraId="0D8F6857"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SYN/FIN x03</w:t>
      </w:r>
      <w:r w:rsidR="000946BF">
        <w:tab/>
      </w:r>
      <w:r w:rsidR="000946BF" w:rsidRPr="00AD184A">
        <w:t xml:space="preserve">Invalid </w:t>
      </w:r>
      <w:r w:rsidR="00AD184A" w:rsidRPr="00AD184A">
        <w:t>flag combination (</w:t>
      </w:r>
      <w:r w:rsidR="00AD184A" w:rsidRPr="000946BF">
        <w:t>SINFIN</w:t>
      </w:r>
      <w:r w:rsidR="00AD184A" w:rsidRPr="00AD184A">
        <w:t xml:space="preserve"> scan)</w:t>
      </w:r>
    </w:p>
    <w:p w14:paraId="51A29531"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SYN/RST   x06</w:t>
      </w:r>
      <w:r w:rsidR="001C6049">
        <w:tab/>
      </w:r>
      <w:r w:rsidR="000946BF" w:rsidRPr="00AD184A">
        <w:t xml:space="preserve">Invalid </w:t>
      </w:r>
      <w:r w:rsidR="00AD184A" w:rsidRPr="00AD184A">
        <w:t>flag combination</w:t>
      </w:r>
    </w:p>
    <w:p w14:paraId="65424C7E"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SYN/FIN/PSH   x0B</w:t>
      </w:r>
      <w:r w:rsidR="001C6049">
        <w:tab/>
      </w:r>
      <w:r w:rsidR="000946BF" w:rsidRPr="00AD184A">
        <w:t xml:space="preserve">Invalid </w:t>
      </w:r>
      <w:r w:rsidR="00AD184A" w:rsidRPr="00AD184A">
        <w:t>flag combination</w:t>
      </w:r>
    </w:p>
    <w:p w14:paraId="3B7D79DB"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SYN/FIN/RST   x07</w:t>
      </w:r>
      <w:r w:rsidR="001C6049">
        <w:tab/>
      </w:r>
      <w:r w:rsidR="000946BF" w:rsidRPr="00AD184A">
        <w:t xml:space="preserve">Invalid </w:t>
      </w:r>
      <w:r w:rsidR="00AD184A" w:rsidRPr="00AD184A">
        <w:t>flag combination</w:t>
      </w:r>
    </w:p>
    <w:p w14:paraId="57B8989B" w14:textId="77777777" w:rsidR="00AD184A" w:rsidRPr="00AD184A" w:rsidRDefault="00CD0964" w:rsidP="000946BF">
      <w:pPr>
        <w:pStyle w:val="BodyText"/>
        <w:tabs>
          <w:tab w:val="left" w:pos="3780"/>
        </w:tabs>
        <w:ind w:left="3780" w:hanging="3420"/>
      </w:pPr>
      <w:r>
        <w:tab/>
      </w:r>
      <w:r w:rsidR="00AD184A" w:rsidRPr="0048305B">
        <w:rPr>
          <w:rStyle w:val="ComputerCodeChar"/>
          <w:rFonts w:cs="Courier New"/>
          <w:sz w:val="20"/>
          <w:szCs w:val="20"/>
        </w:rPr>
        <w:t>URG/ACK/PSH/FIN   x39</w:t>
      </w:r>
      <w:r w:rsidR="001C6049">
        <w:tab/>
      </w:r>
      <w:r w:rsidR="000946BF" w:rsidRPr="00AD184A">
        <w:t xml:space="preserve">Invalid </w:t>
      </w:r>
      <w:r w:rsidR="00AD184A" w:rsidRPr="00AD184A">
        <w:t>flags (indicative of the XMAS scan)</w:t>
      </w:r>
    </w:p>
    <w:p w14:paraId="5FC3482D" w14:textId="77777777" w:rsidR="00AD184A" w:rsidRPr="00CD0964" w:rsidRDefault="00AD184A" w:rsidP="00CD0964">
      <w:pPr>
        <w:pStyle w:val="BodyText"/>
      </w:pPr>
      <w:r w:rsidRPr="00AD184A">
        <w:t>Bits 7 and 6 are reserved</w:t>
      </w:r>
      <w:r w:rsidR="00014A3E">
        <w:t>,</w:t>
      </w:r>
      <w:r w:rsidRPr="00AD184A">
        <w:t xml:space="preserve"> and their use is not precluded.</w:t>
      </w:r>
      <w:r w:rsidR="00014A3E">
        <w:t xml:space="preserve"> </w:t>
      </w:r>
      <w:r w:rsidRPr="00AD184A">
        <w:t xml:space="preserve"> Thus, a </w:t>
      </w:r>
      <w:r w:rsidRPr="0048305B">
        <w:rPr>
          <w:rStyle w:val="ComputerCodeChar"/>
          <w:rFonts w:cs="Courier New"/>
          <w:sz w:val="20"/>
          <w:szCs w:val="20"/>
        </w:rPr>
        <w:t>SYN</w:t>
      </w:r>
      <w:r w:rsidRPr="00AD184A">
        <w:t xml:space="preserve"> could be </w:t>
      </w:r>
      <w:r w:rsidRPr="0048305B">
        <w:rPr>
          <w:rStyle w:val="ComputerCodeChar"/>
          <w:rFonts w:cs="Courier New"/>
          <w:sz w:val="20"/>
          <w:szCs w:val="20"/>
        </w:rPr>
        <w:t>C2</w:t>
      </w:r>
      <w:r w:rsidRPr="00AD184A">
        <w:t xml:space="preserve"> (or </w:t>
      </w:r>
      <w:r w:rsidRPr="0048305B">
        <w:rPr>
          <w:rStyle w:val="ComputerCodeChar"/>
          <w:rFonts w:cs="Courier New"/>
          <w:sz w:val="20"/>
          <w:szCs w:val="20"/>
        </w:rPr>
        <w:t>42</w:t>
      </w:r>
      <w:r w:rsidRPr="00AD184A">
        <w:t xml:space="preserve"> or </w:t>
      </w:r>
      <w:r w:rsidRPr="0048305B">
        <w:rPr>
          <w:rStyle w:val="ComputerCodeChar"/>
          <w:rFonts w:cs="Courier New"/>
          <w:sz w:val="20"/>
          <w:szCs w:val="20"/>
        </w:rPr>
        <w:t>82</w:t>
      </w:r>
      <w:r w:rsidRPr="00AD184A">
        <w:t>) and</w:t>
      </w:r>
      <w:r w:rsidR="00014A3E">
        <w:t>,</w:t>
      </w:r>
      <w:r w:rsidRPr="00AD184A">
        <w:t xml:space="preserve"> a </w:t>
      </w:r>
      <w:r w:rsidRPr="0048305B">
        <w:rPr>
          <w:rStyle w:val="ComputerCodeChar"/>
          <w:rFonts w:cs="Courier New"/>
          <w:sz w:val="20"/>
          <w:szCs w:val="20"/>
        </w:rPr>
        <w:t>RST</w:t>
      </w:r>
      <w:r w:rsidRPr="00AD184A">
        <w:t xml:space="preserve"> could be </w:t>
      </w:r>
      <w:r w:rsidRPr="0048305B">
        <w:rPr>
          <w:rStyle w:val="ComputerCodeChar"/>
          <w:rFonts w:cs="Courier New"/>
          <w:sz w:val="20"/>
          <w:szCs w:val="20"/>
        </w:rPr>
        <w:t>C4</w:t>
      </w:r>
      <w:r w:rsidRPr="00AD184A">
        <w:t xml:space="preserve"> (or </w:t>
      </w:r>
      <w:r w:rsidRPr="0048305B">
        <w:rPr>
          <w:rStyle w:val="ComputerCodeChar"/>
          <w:rFonts w:cs="Courier New"/>
          <w:sz w:val="20"/>
          <w:szCs w:val="20"/>
        </w:rPr>
        <w:t>84</w:t>
      </w:r>
      <w:r w:rsidRPr="00AD184A">
        <w:t xml:space="preserve"> or </w:t>
      </w:r>
      <w:r w:rsidRPr="0048305B">
        <w:rPr>
          <w:rStyle w:val="ComputerCodeChar"/>
          <w:rFonts w:cs="Courier New"/>
          <w:sz w:val="20"/>
          <w:szCs w:val="20"/>
        </w:rPr>
        <w:t>44</w:t>
      </w:r>
      <w:r w:rsidRPr="00AD184A">
        <w:t xml:space="preserve">); this means the possible </w:t>
      </w:r>
      <w:r w:rsidR="00014A3E">
        <w:t>–</w:t>
      </w:r>
      <w:r w:rsidRPr="00AD184A">
        <w:t xml:space="preserve"> yet not necessarily valid </w:t>
      </w:r>
      <w:r w:rsidR="00014A3E">
        <w:t>–</w:t>
      </w:r>
      <w:r w:rsidRPr="00AD184A">
        <w:t xml:space="preserve"> values for the first nibble are </w:t>
      </w:r>
      <w:r w:rsidRPr="0048305B">
        <w:rPr>
          <w:rStyle w:val="ComputerCodeChar"/>
          <w:rFonts w:cs="Courier New"/>
          <w:sz w:val="20"/>
          <w:szCs w:val="20"/>
        </w:rPr>
        <w:t>x0-F</w:t>
      </w:r>
      <w:r w:rsidRPr="00AD184A">
        <w:t>.</w:t>
      </w:r>
    </w:p>
    <w:p w14:paraId="61B4C654" w14:textId="77777777" w:rsidR="001F715E" w:rsidRDefault="001F715E" w:rsidP="00676704">
      <w:pPr>
        <w:pStyle w:val="Heading4"/>
      </w:pPr>
      <w:r>
        <w:t xml:space="preserve">TCP </w:t>
      </w:r>
      <w:r w:rsidR="00F279B0">
        <w:t xml:space="preserve">Timestamp and </w:t>
      </w:r>
      <w:r>
        <w:t>Sequence Number Fields</w:t>
      </w:r>
    </w:p>
    <w:p w14:paraId="6F297881" w14:textId="77777777" w:rsidR="00D3119F" w:rsidRDefault="00307F10" w:rsidP="00014A3E">
      <w:pPr>
        <w:pStyle w:val="BodyText"/>
      </w:pPr>
      <w:r>
        <w:t>The TCP timestamp values are extracted from TCP header options if the option is present</w:t>
      </w:r>
      <w:r w:rsidR="00453B3C">
        <w:t>. If there are no TCP header options the value of the TCP timestamp is 0. The timestamp and sequence numbers are handle</w:t>
      </w:r>
      <w:r w:rsidR="002F134C">
        <w:t>d</w:t>
      </w:r>
      <w:r w:rsidR="00453B3C">
        <w:t xml:space="preserve"> in accordance to RFC 1321 (</w:t>
      </w:r>
      <w:r w:rsidR="002F134C" w:rsidRPr="002F134C">
        <w:t>Pr</w:t>
      </w:r>
      <w:r w:rsidR="002F134C">
        <w:t>otect Against Wrapped Sequence n</w:t>
      </w:r>
      <w:r w:rsidR="002F134C" w:rsidRPr="002F134C">
        <w:t xml:space="preserve">umbers </w:t>
      </w:r>
      <w:r w:rsidR="002F134C">
        <w:t xml:space="preserve">– PAWS). </w:t>
      </w:r>
      <w:r w:rsidR="00174D37">
        <w:t xml:space="preserve"> </w:t>
      </w:r>
      <w:r w:rsidR="00F33532">
        <w:t xml:space="preserve">The timestamp option is used to logically extend the 32-bit sequence number into a 64-bit number. </w:t>
      </w:r>
      <w:r w:rsidR="00174D37">
        <w:t xml:space="preserve"> </w:t>
      </w:r>
      <w:r w:rsidR="00F33532">
        <w:t xml:space="preserve">Most TCP implementations do not actually use a system clock timestamp </w:t>
      </w:r>
      <w:r w:rsidR="00D3119F">
        <w:t>and typically use an arbitrary counter</w:t>
      </w:r>
      <w:r w:rsidR="00744D58">
        <w:t>,</w:t>
      </w:r>
      <w:r w:rsidR="00D3119F">
        <w:t xml:space="preserve"> which makes the timestamp field </w:t>
      </w:r>
      <w:r w:rsidR="00744D58">
        <w:t>slightly</w:t>
      </w:r>
      <w:r w:rsidR="00D3119F">
        <w:t xml:space="preserve"> misleading. </w:t>
      </w:r>
      <w:r w:rsidR="00174D37">
        <w:t xml:space="preserve"> </w:t>
      </w:r>
      <w:r w:rsidR="00D3119F">
        <w:t>In addition, the timestamp is only incremented by the sender</w:t>
      </w:r>
      <w:r w:rsidR="00744D58">
        <w:t>,</w:t>
      </w:r>
      <w:r w:rsidR="00D3119F">
        <w:t xml:space="preserve"> when </w:t>
      </w:r>
      <w:r w:rsidR="00744D58">
        <w:t xml:space="preserve">that sender </w:t>
      </w:r>
      <w:r w:rsidR="00861327">
        <w:t xml:space="preserve">deems necessary to increment the value. In other words, there is no guarantee that the timestamp fields will increment. </w:t>
      </w:r>
    </w:p>
    <w:p w14:paraId="2500CD99" w14:textId="77777777" w:rsidR="004D5C9B" w:rsidRPr="00014A3E" w:rsidRDefault="001F715E" w:rsidP="002C247D">
      <w:pPr>
        <w:pStyle w:val="BodyText"/>
      </w:pPr>
      <w:r>
        <w:t xml:space="preserve">The intent of the </w:t>
      </w:r>
      <w:r w:rsidR="00F279B0">
        <w:rPr>
          <w:rStyle w:val="ComputerCodeChar"/>
          <w:rFonts w:cs="Courier New"/>
          <w:sz w:val="20"/>
          <w:szCs w:val="20"/>
        </w:rPr>
        <w:t>SRC_FIRST_TCP_TS/</w:t>
      </w:r>
      <w:r w:rsidR="00F279B0" w:rsidRPr="0048305B">
        <w:rPr>
          <w:rStyle w:val="ComputerCodeChar"/>
          <w:rFonts w:cs="Courier New"/>
          <w:sz w:val="20"/>
          <w:szCs w:val="20"/>
        </w:rPr>
        <w:t>SRC_FIRST_TCP_SEQ</w:t>
      </w:r>
      <w:r>
        <w:t xml:space="preserve">, </w:t>
      </w:r>
      <w:r w:rsidR="003D263E">
        <w:rPr>
          <w:rStyle w:val="ComputerCodeChar"/>
          <w:rFonts w:cs="Courier New"/>
          <w:sz w:val="20"/>
          <w:szCs w:val="20"/>
        </w:rPr>
        <w:t>SRC_LAST_TCP_TS</w:t>
      </w:r>
      <w:r w:rsidR="00F279B0">
        <w:rPr>
          <w:rStyle w:val="ComputerCodeChar"/>
          <w:rFonts w:cs="Courier New"/>
          <w:sz w:val="20"/>
          <w:szCs w:val="20"/>
        </w:rPr>
        <w:t>/</w:t>
      </w:r>
      <w:r w:rsidR="00F279B0" w:rsidRPr="0048305B">
        <w:rPr>
          <w:rStyle w:val="ComputerCodeChar"/>
          <w:rFonts w:cs="Courier New"/>
          <w:sz w:val="20"/>
          <w:szCs w:val="20"/>
        </w:rPr>
        <w:t>SRC_LAST_TCP_SEQ</w:t>
      </w:r>
      <w:r>
        <w:t xml:space="preserve">, </w:t>
      </w:r>
      <w:r w:rsidR="003D263E">
        <w:rPr>
          <w:rStyle w:val="ComputerCodeChar"/>
          <w:rFonts w:cs="Courier New"/>
          <w:sz w:val="20"/>
          <w:szCs w:val="20"/>
        </w:rPr>
        <w:t>DST_FIRST_TCP_TS/</w:t>
      </w:r>
      <w:r w:rsidR="003D263E" w:rsidRPr="0048305B">
        <w:rPr>
          <w:rStyle w:val="ComputerCodeChar"/>
          <w:rFonts w:cs="Courier New"/>
          <w:sz w:val="20"/>
          <w:szCs w:val="20"/>
        </w:rPr>
        <w:t>DST_FIRST_TCP_SEQ</w:t>
      </w:r>
      <w:r>
        <w:t xml:space="preserve">, and </w:t>
      </w:r>
      <w:r w:rsidR="003D263E">
        <w:rPr>
          <w:rStyle w:val="ComputerCodeChar"/>
          <w:rFonts w:cs="Courier New"/>
          <w:sz w:val="20"/>
          <w:szCs w:val="20"/>
        </w:rPr>
        <w:t>DST_LAST_TCP_TS/</w:t>
      </w:r>
      <w:r w:rsidR="003D263E" w:rsidRPr="0048305B">
        <w:rPr>
          <w:rStyle w:val="ComputerCodeChar"/>
          <w:rFonts w:cs="Courier New"/>
          <w:sz w:val="20"/>
          <w:szCs w:val="20"/>
        </w:rPr>
        <w:t>DST_LAST_TCP_SEQ</w:t>
      </w:r>
      <w:r w:rsidRPr="00014A3E">
        <w:t xml:space="preserve"> is to capture the first and last TCP </w:t>
      </w:r>
      <w:r w:rsidR="003D263E">
        <w:t xml:space="preserve">timestamp and </w:t>
      </w:r>
      <w:r w:rsidRPr="00014A3E">
        <w:t xml:space="preserve">sequence numbers in a flow. </w:t>
      </w:r>
      <w:r w:rsidR="00014A3E">
        <w:t xml:space="preserve"> </w:t>
      </w:r>
      <w:r w:rsidR="00CD1E6E" w:rsidRPr="00014A3E">
        <w:t xml:space="preserve">The first observed TCP </w:t>
      </w:r>
      <w:r w:rsidR="003D263E">
        <w:t xml:space="preserve">timestamp and </w:t>
      </w:r>
      <w:r w:rsidR="00CD1E6E" w:rsidRPr="00014A3E">
        <w:t xml:space="preserve">sequence number establishes the value of the </w:t>
      </w:r>
      <w:r w:rsidR="003D263E">
        <w:rPr>
          <w:rStyle w:val="ComputerCodeChar"/>
          <w:rFonts w:cs="Courier New"/>
          <w:sz w:val="20"/>
          <w:szCs w:val="20"/>
        </w:rPr>
        <w:t>SRC_FIRST_TCP_TS/</w:t>
      </w:r>
      <w:r w:rsidR="003D263E" w:rsidRPr="0048305B">
        <w:rPr>
          <w:rStyle w:val="ComputerCodeChar"/>
          <w:rFonts w:cs="Courier New"/>
          <w:sz w:val="20"/>
          <w:szCs w:val="20"/>
        </w:rPr>
        <w:t>SRC_FIRST_TCP_SEQ</w:t>
      </w:r>
      <w:r w:rsidR="00CD1E6E" w:rsidRPr="00014A3E">
        <w:t xml:space="preserve"> (or </w:t>
      </w:r>
      <w:r w:rsidR="003D263E">
        <w:rPr>
          <w:rStyle w:val="ComputerCodeChar"/>
          <w:rFonts w:cs="Courier New"/>
          <w:sz w:val="20"/>
          <w:szCs w:val="20"/>
        </w:rPr>
        <w:t>DST_FIRST_TCP_TS/</w:t>
      </w:r>
      <w:r w:rsidR="003D263E" w:rsidRPr="0048305B">
        <w:rPr>
          <w:rStyle w:val="ComputerCodeChar"/>
          <w:rFonts w:cs="Courier New"/>
          <w:sz w:val="20"/>
          <w:szCs w:val="20"/>
        </w:rPr>
        <w:t>DST_FIRST_TCP_SEQ</w:t>
      </w:r>
      <w:r w:rsidR="00CD1E6E" w:rsidRPr="00014A3E">
        <w:t xml:space="preserve">) and </w:t>
      </w:r>
      <w:r w:rsidR="003D263E">
        <w:rPr>
          <w:rStyle w:val="ComputerCodeChar"/>
          <w:rFonts w:cs="Courier New"/>
          <w:sz w:val="20"/>
          <w:szCs w:val="20"/>
        </w:rPr>
        <w:t>SRC_LAST_TCP_TS/</w:t>
      </w:r>
      <w:r w:rsidR="003D263E" w:rsidRPr="0048305B">
        <w:rPr>
          <w:rStyle w:val="ComputerCodeChar"/>
          <w:rFonts w:cs="Courier New"/>
          <w:sz w:val="20"/>
          <w:szCs w:val="20"/>
        </w:rPr>
        <w:t>SRC_LAST_TCP_SEQ</w:t>
      </w:r>
      <w:r w:rsidR="00CD1E6E" w:rsidRPr="00014A3E">
        <w:t xml:space="preserve"> (or </w:t>
      </w:r>
      <w:r w:rsidR="003D263E">
        <w:rPr>
          <w:rStyle w:val="ComputerCodeChar"/>
          <w:rFonts w:cs="Courier New"/>
          <w:sz w:val="20"/>
          <w:szCs w:val="20"/>
        </w:rPr>
        <w:t>DST_LAST_TCP_TS/</w:t>
      </w:r>
      <w:r w:rsidR="003D263E" w:rsidRPr="0048305B">
        <w:rPr>
          <w:rStyle w:val="ComputerCodeChar"/>
          <w:rFonts w:cs="Courier New"/>
          <w:sz w:val="20"/>
          <w:szCs w:val="20"/>
        </w:rPr>
        <w:t>DST_LAST_TCP_SEQ</w:t>
      </w:r>
      <w:r w:rsidR="00CD1E6E" w:rsidRPr="00014A3E">
        <w:t>) fields, even if that value is</w:t>
      </w:r>
      <w:r w:rsidR="00CD1E6E" w:rsidRPr="00CD1E6E">
        <w:rPr>
          <w:rFonts w:ascii="Arial" w:hAnsi="Arial"/>
        </w:rPr>
        <w:t xml:space="preserve"> </w:t>
      </w:r>
      <w:r w:rsidR="00CD1E6E" w:rsidRPr="0048305B">
        <w:rPr>
          <w:rStyle w:val="ComputerCodeChar"/>
          <w:rFonts w:cs="Courier New"/>
          <w:sz w:val="20"/>
          <w:szCs w:val="20"/>
        </w:rPr>
        <w:t>0</w:t>
      </w:r>
      <w:r w:rsidR="00CD1E6E" w:rsidRPr="00CD1E6E">
        <w:rPr>
          <w:rFonts w:ascii="Arial" w:hAnsi="Arial"/>
        </w:rPr>
        <w:t>.</w:t>
      </w:r>
      <w:r w:rsidR="00CD1E6E" w:rsidRPr="00014A3E">
        <w:t xml:space="preserve">  </w:t>
      </w:r>
      <w:r w:rsidR="002C247D">
        <w:t>Subsequent</w:t>
      </w:r>
      <w:r w:rsidR="00CD1E6E" w:rsidRPr="00014A3E">
        <w:t xml:space="preserve"> TCP sequence number observations will update the </w:t>
      </w:r>
      <w:r w:rsidR="00307F10" w:rsidRPr="0048305B">
        <w:rPr>
          <w:rStyle w:val="ComputerCodeChar"/>
          <w:rFonts w:cs="Courier New"/>
          <w:sz w:val="20"/>
          <w:szCs w:val="20"/>
        </w:rPr>
        <w:t>SRC_LAST_TCP_</w:t>
      </w:r>
      <w:r w:rsidR="00307F10">
        <w:rPr>
          <w:rStyle w:val="ComputerCodeChar"/>
          <w:rFonts w:cs="Courier New"/>
          <w:sz w:val="20"/>
          <w:szCs w:val="20"/>
        </w:rPr>
        <w:t>T</w:t>
      </w:r>
      <w:r w:rsidR="00307F10" w:rsidRPr="0048305B">
        <w:rPr>
          <w:rStyle w:val="ComputerCodeChar"/>
          <w:rFonts w:cs="Courier New"/>
          <w:sz w:val="20"/>
          <w:szCs w:val="20"/>
        </w:rPr>
        <w:t>S</w:t>
      </w:r>
      <w:r w:rsidR="00307F10">
        <w:rPr>
          <w:rStyle w:val="ComputerCodeChar"/>
          <w:rFonts w:cs="Courier New"/>
          <w:sz w:val="20"/>
          <w:szCs w:val="20"/>
        </w:rPr>
        <w:t>/</w:t>
      </w:r>
      <w:r w:rsidR="00307F10" w:rsidRPr="0048305B">
        <w:rPr>
          <w:rStyle w:val="ComputerCodeChar"/>
          <w:rFonts w:cs="Courier New"/>
          <w:sz w:val="20"/>
          <w:szCs w:val="20"/>
        </w:rPr>
        <w:t>SRC_LAST_TCP_SEQ</w:t>
      </w:r>
      <w:r w:rsidR="00CD1E6E" w:rsidRPr="00014A3E">
        <w:t xml:space="preserve"> (or </w:t>
      </w:r>
      <w:r w:rsidR="00307F10">
        <w:rPr>
          <w:rStyle w:val="ComputerCodeChar"/>
          <w:rFonts w:cs="Courier New"/>
          <w:sz w:val="20"/>
          <w:szCs w:val="20"/>
        </w:rPr>
        <w:t>DST_LAST_TCP_TS/</w:t>
      </w:r>
      <w:r w:rsidR="00307F10" w:rsidRPr="0048305B">
        <w:rPr>
          <w:rStyle w:val="ComputerCodeChar"/>
          <w:rFonts w:cs="Courier New"/>
          <w:sz w:val="20"/>
          <w:szCs w:val="20"/>
        </w:rPr>
        <w:t>DST_LAST_TCP_SEQ</w:t>
      </w:r>
      <w:r w:rsidR="00CD1E6E" w:rsidRPr="00014A3E">
        <w:t xml:space="preserve">) field value, but not the </w:t>
      </w:r>
      <w:r w:rsidR="00307F10">
        <w:rPr>
          <w:rStyle w:val="ComputerCodeChar"/>
          <w:rFonts w:cs="Courier New"/>
          <w:sz w:val="20"/>
          <w:szCs w:val="20"/>
        </w:rPr>
        <w:t>SRC_FIRST_TCP_TS/</w:t>
      </w:r>
      <w:r w:rsidR="00307F10" w:rsidRPr="0048305B">
        <w:rPr>
          <w:rStyle w:val="ComputerCodeChar"/>
          <w:rFonts w:cs="Courier New"/>
          <w:sz w:val="20"/>
          <w:szCs w:val="20"/>
        </w:rPr>
        <w:t>SRC_FIRST_TCP_SEQ</w:t>
      </w:r>
      <w:r w:rsidR="00CD1E6E" w:rsidRPr="00014A3E">
        <w:t xml:space="preserve"> (or </w:t>
      </w:r>
      <w:r w:rsidR="00307F10">
        <w:rPr>
          <w:rStyle w:val="ComputerCodeChar"/>
          <w:rFonts w:cs="Courier New"/>
          <w:sz w:val="20"/>
          <w:szCs w:val="20"/>
        </w:rPr>
        <w:t>DST_FIRST_TCP_TS/</w:t>
      </w:r>
      <w:r w:rsidR="00307F10" w:rsidRPr="0048305B">
        <w:rPr>
          <w:rStyle w:val="ComputerCodeChar"/>
          <w:rFonts w:cs="Courier New"/>
          <w:sz w:val="20"/>
          <w:szCs w:val="20"/>
        </w:rPr>
        <w:t>DST_FIRST_TCP_SEQ</w:t>
      </w:r>
      <w:r w:rsidR="00CD1E6E">
        <w:rPr>
          <w:rFonts w:ascii="Arial" w:hAnsi="Arial"/>
        </w:rPr>
        <w:t>)</w:t>
      </w:r>
      <w:r w:rsidR="00CD1E6E" w:rsidRPr="00014A3E">
        <w:t xml:space="preserve"> field value</w:t>
      </w:r>
      <w:r w:rsidRPr="00014A3E">
        <w:t>.</w:t>
      </w:r>
    </w:p>
    <w:bookmarkEnd w:id="67"/>
    <w:p w14:paraId="2ADC2D3E" w14:textId="77777777" w:rsidR="002C247D" w:rsidRDefault="002C247D" w:rsidP="00676704">
      <w:pPr>
        <w:pStyle w:val="Heading4"/>
      </w:pPr>
      <w:r>
        <w:t>TCP Retransmissions</w:t>
      </w:r>
    </w:p>
    <w:p w14:paraId="5BC06203" w14:textId="77777777" w:rsidR="00AA23FE" w:rsidRDefault="00AF50CD" w:rsidP="00AA23FE">
      <w:pPr>
        <w:pStyle w:val="BodyText"/>
        <w:rPr>
          <w:lang w:val="en"/>
        </w:rPr>
      </w:pPr>
      <w:r>
        <w:rPr>
          <w:lang w:val="en"/>
        </w:rPr>
        <w:t xml:space="preserve">TCP retransmissions are a normal occurrence in network communications. The SRC_TCP_RETRANS </w:t>
      </w:r>
      <w:r w:rsidR="00414F03">
        <w:rPr>
          <w:lang w:val="en"/>
        </w:rPr>
        <w:t xml:space="preserve">and DST_TCP_RETRANS </w:t>
      </w:r>
      <w:r>
        <w:rPr>
          <w:lang w:val="en"/>
        </w:rPr>
        <w:t>field</w:t>
      </w:r>
      <w:r w:rsidR="00414F03">
        <w:rPr>
          <w:lang w:val="en"/>
        </w:rPr>
        <w:t xml:space="preserve">s </w:t>
      </w:r>
      <w:r w:rsidR="00181944">
        <w:rPr>
          <w:lang w:val="en"/>
        </w:rPr>
        <w:t xml:space="preserve">contain </w:t>
      </w:r>
      <w:r>
        <w:rPr>
          <w:lang w:val="en"/>
        </w:rPr>
        <w:t xml:space="preserve">the </w:t>
      </w:r>
      <w:r w:rsidR="00FB4BEA">
        <w:rPr>
          <w:lang w:val="en"/>
        </w:rPr>
        <w:t>count</w:t>
      </w:r>
      <w:r>
        <w:rPr>
          <w:lang w:val="en"/>
        </w:rPr>
        <w:t xml:space="preserve"> of packets in the flow </w:t>
      </w:r>
      <w:r w:rsidR="00181944">
        <w:rPr>
          <w:lang w:val="en"/>
        </w:rPr>
        <w:t xml:space="preserve">that </w:t>
      </w:r>
      <w:r>
        <w:rPr>
          <w:lang w:val="en"/>
        </w:rPr>
        <w:t>me</w:t>
      </w:r>
      <w:r w:rsidR="00181944">
        <w:rPr>
          <w:lang w:val="en"/>
        </w:rPr>
        <w:t>e</w:t>
      </w:r>
      <w:r>
        <w:rPr>
          <w:lang w:val="en"/>
        </w:rPr>
        <w:t xml:space="preserve">t </w:t>
      </w:r>
      <w:r w:rsidR="00CC77EA">
        <w:rPr>
          <w:lang w:val="en"/>
        </w:rPr>
        <w:t xml:space="preserve">all </w:t>
      </w:r>
      <w:r>
        <w:rPr>
          <w:lang w:val="en"/>
        </w:rPr>
        <w:t>the following criteria:</w:t>
      </w:r>
    </w:p>
    <w:p w14:paraId="7E7CF9A8" w14:textId="77777777" w:rsidR="00AA23FE" w:rsidRDefault="000811A5" w:rsidP="00AA23FE">
      <w:pPr>
        <w:pStyle w:val="ListBullet"/>
        <w:rPr>
          <w:lang w:val="en"/>
        </w:rPr>
      </w:pPr>
      <w:r>
        <w:rPr>
          <w:lang w:val="en"/>
        </w:rPr>
        <w:t>The packets in the flow are TCP</w:t>
      </w:r>
    </w:p>
    <w:p w14:paraId="1B82A9CE" w14:textId="77777777" w:rsidR="00AA23FE" w:rsidRDefault="00C20A04" w:rsidP="00AA23FE">
      <w:pPr>
        <w:pStyle w:val="ListBullet"/>
        <w:rPr>
          <w:lang w:val="en"/>
        </w:rPr>
      </w:pPr>
      <w:r>
        <w:rPr>
          <w:lang w:val="en"/>
        </w:rPr>
        <w:t>The current</w:t>
      </w:r>
      <w:r w:rsidR="000811A5">
        <w:rPr>
          <w:lang w:val="en"/>
        </w:rPr>
        <w:t xml:space="preserve"> </w:t>
      </w:r>
      <w:r w:rsidR="00AF50CD">
        <w:rPr>
          <w:lang w:val="en"/>
        </w:rPr>
        <w:t>packet</w:t>
      </w:r>
      <w:r w:rsidR="00593C44">
        <w:rPr>
          <w:lang w:val="en"/>
        </w:rPr>
        <w:t xml:space="preserve"> </w:t>
      </w:r>
      <w:r w:rsidR="00CC77EA">
        <w:rPr>
          <w:lang w:val="en"/>
        </w:rPr>
        <w:t>contains</w:t>
      </w:r>
      <w:r w:rsidR="00593C44">
        <w:rPr>
          <w:lang w:val="en"/>
        </w:rPr>
        <w:t xml:space="preserve"> a non-zero </w:t>
      </w:r>
      <w:r>
        <w:rPr>
          <w:lang w:val="en"/>
        </w:rPr>
        <w:t>payload</w:t>
      </w:r>
    </w:p>
    <w:p w14:paraId="7EB8FC67" w14:textId="77777777" w:rsidR="00AA23FE" w:rsidRDefault="00CC77EA" w:rsidP="00AA23FE">
      <w:pPr>
        <w:pStyle w:val="ListBullet"/>
        <w:rPr>
          <w:lang w:val="en"/>
        </w:rPr>
      </w:pPr>
      <w:r>
        <w:rPr>
          <w:lang w:val="en"/>
        </w:rPr>
        <w:lastRenderedPageBreak/>
        <w:t xml:space="preserve">There was a previous </w:t>
      </w:r>
      <w:r w:rsidR="001554AC">
        <w:rPr>
          <w:lang w:val="en"/>
        </w:rPr>
        <w:t xml:space="preserve">packet </w:t>
      </w:r>
      <w:r w:rsidR="00FB4BEA">
        <w:rPr>
          <w:lang w:val="en"/>
        </w:rPr>
        <w:t xml:space="preserve">in the same direction </w:t>
      </w:r>
      <w:r>
        <w:rPr>
          <w:lang w:val="en"/>
        </w:rPr>
        <w:t>with</w:t>
      </w:r>
      <w:r w:rsidR="001554AC">
        <w:rPr>
          <w:lang w:val="en"/>
        </w:rPr>
        <w:t xml:space="preserve"> a non-zero</w:t>
      </w:r>
      <w:r w:rsidR="00AF50CD">
        <w:rPr>
          <w:lang w:val="en"/>
        </w:rPr>
        <w:t xml:space="preserve"> </w:t>
      </w:r>
      <w:r>
        <w:rPr>
          <w:lang w:val="en"/>
        </w:rPr>
        <w:t>payload</w:t>
      </w:r>
      <w:r w:rsidR="00C62512">
        <w:rPr>
          <w:lang w:val="en"/>
        </w:rPr>
        <w:t xml:space="preserve"> (aka NZP)</w:t>
      </w:r>
    </w:p>
    <w:p w14:paraId="19B800F1" w14:textId="77777777" w:rsidR="000811A5" w:rsidRPr="00AF50CD" w:rsidRDefault="000811A5" w:rsidP="00AA23FE">
      <w:pPr>
        <w:pStyle w:val="ListBullet"/>
        <w:rPr>
          <w:lang w:val="en"/>
        </w:rPr>
      </w:pPr>
      <w:r>
        <w:rPr>
          <w:lang w:val="en"/>
        </w:rPr>
        <w:t>T</w:t>
      </w:r>
      <w:r w:rsidR="00C62512">
        <w:rPr>
          <w:lang w:val="en"/>
        </w:rPr>
        <w:t xml:space="preserve">he current </w:t>
      </w:r>
      <w:r>
        <w:rPr>
          <w:lang w:val="en"/>
        </w:rPr>
        <w:t xml:space="preserve">sequence number is </w:t>
      </w:r>
      <w:r w:rsidR="00C62512">
        <w:rPr>
          <w:lang w:val="en"/>
        </w:rPr>
        <w:t>lower than the</w:t>
      </w:r>
      <w:r>
        <w:rPr>
          <w:lang w:val="en"/>
        </w:rPr>
        <w:t xml:space="preserve"> sequence number </w:t>
      </w:r>
      <w:r w:rsidR="00C62512">
        <w:rPr>
          <w:lang w:val="en"/>
        </w:rPr>
        <w:t>of the</w:t>
      </w:r>
      <w:r w:rsidR="008B6DAC">
        <w:rPr>
          <w:lang w:val="en"/>
        </w:rPr>
        <w:t xml:space="preserve"> NZP</w:t>
      </w:r>
    </w:p>
    <w:p w14:paraId="4308EB67" w14:textId="77777777" w:rsidR="00FE21F3" w:rsidRDefault="003C700A" w:rsidP="00676704">
      <w:pPr>
        <w:pStyle w:val="Heading4"/>
      </w:pPr>
      <w:r>
        <w:t>Tunnel</w:t>
      </w:r>
      <w:r w:rsidR="00212470">
        <w:t xml:space="preserve"> </w:t>
      </w:r>
      <w:r w:rsidR="00FE21F3">
        <w:t>Fields</w:t>
      </w:r>
    </w:p>
    <w:p w14:paraId="483B9DB1" w14:textId="77777777" w:rsidR="001A7F22" w:rsidRDefault="00FE21F3" w:rsidP="003F2C10">
      <w:pPr>
        <w:pStyle w:val="BodyText"/>
        <w:rPr>
          <w:lang w:val="en"/>
        </w:rPr>
      </w:pPr>
      <w:r>
        <w:rPr>
          <w:lang w:val="en"/>
        </w:rPr>
        <w:t>All tunnel fields will be the same data types and follow the same guidelines as the non-tunnel fields.</w:t>
      </w:r>
      <w:r w:rsidR="00E8627A">
        <w:rPr>
          <w:lang w:val="en"/>
        </w:rPr>
        <w:t xml:space="preserve"> For example, the </w:t>
      </w:r>
      <w:r w:rsidR="00E8627A">
        <w:rPr>
          <w:rStyle w:val="ComputerCodeChar"/>
          <w:rFonts w:cs="Courier New"/>
          <w:sz w:val="20"/>
          <w:szCs w:val="20"/>
        </w:rPr>
        <w:t>TUNNEL_PROTO</w:t>
      </w:r>
      <w:r w:rsidR="00E8627A">
        <w:rPr>
          <w:lang w:val="en"/>
        </w:rPr>
        <w:t xml:space="preserve"> field will have the data type and follow the same rules as the </w:t>
      </w:r>
      <w:r w:rsidR="00E8627A">
        <w:rPr>
          <w:rStyle w:val="ComputerCodeChar"/>
          <w:rFonts w:cs="Courier New"/>
          <w:sz w:val="20"/>
          <w:szCs w:val="20"/>
        </w:rPr>
        <w:t>PROTO</w:t>
      </w:r>
      <w:r w:rsidR="00E8627A">
        <w:rPr>
          <w:lang w:val="en"/>
        </w:rPr>
        <w:t xml:space="preserve"> field.</w:t>
      </w:r>
      <w:r w:rsidR="003F2C10">
        <w:rPr>
          <w:lang w:val="en"/>
        </w:rPr>
        <w:t xml:space="preserve"> </w:t>
      </w:r>
      <w:r w:rsidR="001A7F22">
        <w:rPr>
          <w:lang w:val="en"/>
        </w:rPr>
        <w:t>The following tunnels are supported</w:t>
      </w:r>
      <w:r w:rsidR="00F501AD">
        <w:rPr>
          <w:lang w:val="en"/>
        </w:rPr>
        <w:t>:</w:t>
      </w:r>
    </w:p>
    <w:p w14:paraId="321D6FE2" w14:textId="77777777" w:rsidR="00E8627A" w:rsidRDefault="00E8627A" w:rsidP="003F2C10">
      <w:pPr>
        <w:pStyle w:val="ListBullet"/>
        <w:rPr>
          <w:lang w:val="en"/>
        </w:rPr>
      </w:pPr>
      <w:r>
        <w:rPr>
          <w:lang w:val="en"/>
        </w:rPr>
        <w:t>IPv4 in IPv4, IPv4 in IPv6 (IP protocols 4)</w:t>
      </w:r>
    </w:p>
    <w:p w14:paraId="2E5A101D" w14:textId="77777777" w:rsidR="00E8627A" w:rsidRDefault="00E8627A" w:rsidP="003F2C10">
      <w:pPr>
        <w:pStyle w:val="ListBullet"/>
        <w:rPr>
          <w:lang w:val="en"/>
        </w:rPr>
      </w:pPr>
      <w:r>
        <w:rPr>
          <w:lang w:val="en"/>
        </w:rPr>
        <w:t>IPv6 in IPv4, IPv6 in IPv6 (IP protocol 41)</w:t>
      </w:r>
    </w:p>
    <w:p w14:paraId="5028E84C" w14:textId="77777777" w:rsidR="001A7F22" w:rsidRDefault="00E06B48" w:rsidP="003F2C10">
      <w:pPr>
        <w:pStyle w:val="ListBullet"/>
        <w:rPr>
          <w:lang w:val="en"/>
        </w:rPr>
      </w:pPr>
      <w:r>
        <w:rPr>
          <w:lang w:val="en"/>
        </w:rPr>
        <w:t>GRE (</w:t>
      </w:r>
      <w:r w:rsidR="00E50943">
        <w:rPr>
          <w:lang w:val="en"/>
        </w:rPr>
        <w:t xml:space="preserve">IP protocol </w:t>
      </w:r>
      <w:r>
        <w:rPr>
          <w:lang w:val="en"/>
        </w:rPr>
        <w:t>47)</w:t>
      </w:r>
    </w:p>
    <w:p w14:paraId="4C649B8D" w14:textId="77777777" w:rsidR="00BD67CB" w:rsidRDefault="00E06B48" w:rsidP="00C31E40">
      <w:pPr>
        <w:pStyle w:val="ListBullet"/>
        <w:rPr>
          <w:lang w:val="en"/>
        </w:rPr>
      </w:pPr>
      <w:r w:rsidRPr="00BD67CB">
        <w:rPr>
          <w:lang w:val="en"/>
        </w:rPr>
        <w:t>Teredo (</w:t>
      </w:r>
      <w:r w:rsidR="00E50943" w:rsidRPr="00BD67CB">
        <w:rPr>
          <w:lang w:val="en"/>
        </w:rPr>
        <w:t>I</w:t>
      </w:r>
      <w:r w:rsidR="00E8627A" w:rsidRPr="00BD67CB">
        <w:rPr>
          <w:lang w:val="en"/>
        </w:rPr>
        <w:t>P</w:t>
      </w:r>
      <w:r w:rsidR="00E50943" w:rsidRPr="00BD67CB">
        <w:rPr>
          <w:lang w:val="en"/>
        </w:rPr>
        <w:t>v6 in UDP)</w:t>
      </w:r>
    </w:p>
    <w:p w14:paraId="4AB0584C" w14:textId="77777777" w:rsidR="00677B83" w:rsidRPr="00BD67CB" w:rsidRDefault="00677B83" w:rsidP="00BD67CB">
      <w:pPr>
        <w:pStyle w:val="BodyText"/>
        <w:rPr>
          <w:lang w:val="en"/>
        </w:rPr>
      </w:pPr>
      <w:r w:rsidRPr="00BD67CB">
        <w:rPr>
          <w:lang w:val="en"/>
        </w:rPr>
        <w:t>The following diagram shows a tunne</w:t>
      </w:r>
      <w:r w:rsidR="002F6352" w:rsidRPr="00BD67CB">
        <w:rPr>
          <w:lang w:val="en"/>
        </w:rPr>
        <w:t>l where the tunnel depth is 2. The</w:t>
      </w:r>
      <w:r w:rsidRPr="00BD67CB">
        <w:rPr>
          <w:lang w:val="en"/>
        </w:rPr>
        <w:t xml:space="preserve"> Session Record will </w:t>
      </w:r>
      <w:r w:rsidR="002F6352" w:rsidRPr="00BD67CB">
        <w:rPr>
          <w:lang w:val="en"/>
        </w:rPr>
        <w:t xml:space="preserve">consist of the actual Flow data and </w:t>
      </w:r>
      <w:r w:rsidRPr="00BD67CB">
        <w:rPr>
          <w:lang w:val="en"/>
        </w:rPr>
        <w:t>have the outermost tunnel infor</w:t>
      </w:r>
      <w:r w:rsidR="002F6352" w:rsidRPr="00BD67CB">
        <w:rPr>
          <w:lang w:val="en"/>
        </w:rPr>
        <w:t>mation in the tunnel fields of the Session Record</w:t>
      </w:r>
      <w:r w:rsidR="00FB43F3" w:rsidRPr="00BD67CB">
        <w:rPr>
          <w:lang w:val="en"/>
        </w:rPr>
        <w:t>. The innermost tunnel information is not captured but it is added in the calculation of SRC_BYTES</w:t>
      </w:r>
      <w:r w:rsidR="00A86C64" w:rsidRPr="00BD67CB">
        <w:rPr>
          <w:lang w:val="en"/>
        </w:rPr>
        <w:t xml:space="preserve"> and DST_BYTES.</w:t>
      </w:r>
    </w:p>
    <w:p w14:paraId="6A3840E9" w14:textId="77777777" w:rsidR="00C20A04" w:rsidRDefault="00C32CD5" w:rsidP="00174D37">
      <w:pPr>
        <w:pStyle w:val="Figure"/>
      </w:pPr>
      <w:bookmarkStart w:id="68" w:name="_Toc251571617"/>
      <w:r>
        <w:rPr>
          <w:noProof/>
        </w:rPr>
        <w:drawing>
          <wp:inline distT="0" distB="0" distL="0" distR="0" wp14:anchorId="5EEA0243" wp14:editId="5265B362">
            <wp:extent cx="5346700" cy="1485900"/>
            <wp:effectExtent l="0" t="0" r="12700" b="12700"/>
            <wp:docPr id="3" name="Picture 3" descr="Tunnel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unnel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700" cy="1485900"/>
                    </a:xfrm>
                    <a:prstGeom prst="rect">
                      <a:avLst/>
                    </a:prstGeom>
                    <a:noFill/>
                    <a:ln>
                      <a:noFill/>
                    </a:ln>
                  </pic:spPr>
                </pic:pic>
              </a:graphicData>
            </a:graphic>
          </wp:inline>
        </w:drawing>
      </w:r>
    </w:p>
    <w:p w14:paraId="0B1F1AAA" w14:textId="77777777" w:rsidR="00BD67CB" w:rsidRPr="00BD67CB" w:rsidRDefault="00A445C0" w:rsidP="00BD67CB">
      <w:pPr>
        <w:pStyle w:val="Caption-Fig"/>
        <w:rPr>
          <w:b w:val="0"/>
          <w:vanish/>
          <w:lang w:val="en"/>
          <w:specVanish/>
        </w:rPr>
      </w:pPr>
      <w:bookmarkStart w:id="69" w:name="_Toc444248679"/>
      <w:proofErr w:type="gramStart"/>
      <w:r>
        <w:t xml:space="preserve">Figure </w:t>
      </w:r>
      <w:proofErr w:type="gramEnd"/>
      <w:r w:rsidR="00992535">
        <w:fldChar w:fldCharType="begin"/>
      </w:r>
      <w:r w:rsidR="00992535">
        <w:instrText xml:space="preserve"> STYLEREF 1 \s </w:instrText>
      </w:r>
      <w:r w:rsidR="00992535">
        <w:fldChar w:fldCharType="separate"/>
      </w:r>
      <w:r w:rsidR="00992535">
        <w:rPr>
          <w:noProof/>
        </w:rPr>
        <w:t>2</w:t>
      </w:r>
      <w:r w:rsidR="00992535">
        <w:rPr>
          <w:noProof/>
        </w:rPr>
        <w:fldChar w:fldCharType="end"/>
      </w:r>
      <w:proofErr w:type="gramStart"/>
      <w:r>
        <w:t>.</w:t>
      </w:r>
      <w:proofErr w:type="gramEnd"/>
      <w:r>
        <w:fldChar w:fldCharType="begin"/>
      </w:r>
      <w:r>
        <w:instrText xml:space="preserve"> SEQ Figure \* ARABIC \s 1 </w:instrText>
      </w:r>
      <w:r>
        <w:fldChar w:fldCharType="separate"/>
      </w:r>
      <w:r w:rsidR="00992535">
        <w:rPr>
          <w:noProof/>
        </w:rPr>
        <w:t>2</w:t>
      </w:r>
      <w:r>
        <w:fldChar w:fldCharType="end"/>
      </w:r>
      <w:r w:rsidRPr="00BD67CB">
        <w:rPr>
          <w:b w:val="0"/>
        </w:rPr>
        <w:t xml:space="preserve">.  </w:t>
      </w:r>
      <w:r w:rsidR="009C483F" w:rsidRPr="00BD67CB">
        <w:rPr>
          <w:b w:val="0"/>
        </w:rPr>
        <w:t xml:space="preserve">A </w:t>
      </w:r>
      <w:r w:rsidRPr="00BD67CB">
        <w:rPr>
          <w:b w:val="0"/>
        </w:rPr>
        <w:t>T</w:t>
      </w:r>
      <w:r w:rsidR="009C483F" w:rsidRPr="00BD67CB">
        <w:rPr>
          <w:b w:val="0"/>
        </w:rPr>
        <w:t xml:space="preserve">unnel with a </w:t>
      </w:r>
      <w:r w:rsidRPr="00BD67CB">
        <w:rPr>
          <w:b w:val="0"/>
        </w:rPr>
        <w:t>D</w:t>
      </w:r>
      <w:r w:rsidR="009C483F" w:rsidRPr="00BD67CB">
        <w:rPr>
          <w:b w:val="0"/>
        </w:rPr>
        <w:t>epth of 2</w:t>
      </w:r>
      <w:bookmarkEnd w:id="69"/>
    </w:p>
    <w:p w14:paraId="434EB470" w14:textId="77777777" w:rsidR="00CE3CBA" w:rsidRPr="00BD67CB" w:rsidRDefault="009C483F" w:rsidP="00BD67CB">
      <w:pPr>
        <w:pStyle w:val="Caption-Fig"/>
        <w:rPr>
          <w:b w:val="0"/>
        </w:rPr>
      </w:pPr>
      <w:r w:rsidRPr="00BD67CB">
        <w:rPr>
          <w:b w:val="0"/>
        </w:rPr>
        <w:t xml:space="preserve">. The </w:t>
      </w:r>
      <w:r w:rsidR="009376C7" w:rsidRPr="00BD67CB">
        <w:rPr>
          <w:b w:val="0"/>
        </w:rPr>
        <w:t xml:space="preserve">Session Record </w:t>
      </w:r>
      <w:r w:rsidRPr="00BD67CB">
        <w:rPr>
          <w:b w:val="0"/>
        </w:rPr>
        <w:t xml:space="preserve">will contain the Flow Data and </w:t>
      </w:r>
      <w:r w:rsidR="009376C7" w:rsidRPr="00BD67CB">
        <w:rPr>
          <w:b w:val="0"/>
        </w:rPr>
        <w:t>the outermost tunnel information in the tunnel</w:t>
      </w:r>
      <w:r w:rsidRPr="00BD67CB">
        <w:rPr>
          <w:b w:val="0"/>
        </w:rPr>
        <w:t xml:space="preserve"> fields</w:t>
      </w:r>
      <w:r w:rsidR="009376C7" w:rsidRPr="00BD67CB">
        <w:rPr>
          <w:b w:val="0"/>
        </w:rPr>
        <w:t>.</w:t>
      </w:r>
      <w:bookmarkEnd w:id="68"/>
    </w:p>
    <w:p w14:paraId="3D6D0DDF" w14:textId="77777777" w:rsidR="00E71D51" w:rsidRDefault="00FE21F3" w:rsidP="00676704">
      <w:pPr>
        <w:pStyle w:val="Heading4"/>
      </w:pPr>
      <w:r>
        <w:t>Anomaly Field</w:t>
      </w:r>
    </w:p>
    <w:p w14:paraId="1BB9EE0B" w14:textId="77777777" w:rsidR="003F2C10" w:rsidRDefault="003F2C10" w:rsidP="00E71D51">
      <w:pPr>
        <w:pStyle w:val="BodyText"/>
        <w:rPr>
          <w:lang w:val="en"/>
        </w:rPr>
      </w:pPr>
      <w:r>
        <w:rPr>
          <w:lang w:val="en"/>
        </w:rPr>
        <w:t xml:space="preserve">Anomalies are flags that indicate that one or more of the packets in the Flow had a structure or data value that was not consistent with an RFC but enough information was retrieved to create a valid Flow record. For example, if a TCP header has a </w:t>
      </w:r>
      <w:r w:rsidR="00A3671D">
        <w:rPr>
          <w:lang w:val="en"/>
        </w:rPr>
        <w:t>d</w:t>
      </w:r>
      <w:r>
        <w:rPr>
          <w:lang w:val="en"/>
        </w:rPr>
        <w:t xml:space="preserve">ata offset value of 3 then we cannot trust the TCP header information. The reason is that the </w:t>
      </w:r>
      <w:r w:rsidR="00A3671D">
        <w:rPr>
          <w:lang w:val="en"/>
        </w:rPr>
        <w:t>d</w:t>
      </w:r>
      <w:r>
        <w:rPr>
          <w:lang w:val="en"/>
        </w:rPr>
        <w:t xml:space="preserve">ata offset value must have a minimum of value of 5 and a maximum value of 15. The </w:t>
      </w:r>
      <w:r w:rsidR="00073712">
        <w:rPr>
          <w:lang w:val="en"/>
        </w:rPr>
        <w:t xml:space="preserve">example </w:t>
      </w:r>
      <w:r>
        <w:rPr>
          <w:lang w:val="en"/>
        </w:rPr>
        <w:t>packet has a malformed TCP header that does not conform to RFC</w:t>
      </w:r>
      <w:r w:rsidR="00073712">
        <w:rPr>
          <w:lang w:val="en"/>
        </w:rPr>
        <w:t>s</w:t>
      </w:r>
      <w:r>
        <w:rPr>
          <w:lang w:val="en"/>
        </w:rPr>
        <w:t xml:space="preserve"> for TCP. The anomaly field is a bitwise sum of all the anomalies encountered in the Flow record.</w:t>
      </w:r>
      <w:r w:rsidR="00174D37">
        <w:rPr>
          <w:lang w:val="en"/>
        </w:rPr>
        <w:t xml:space="preserve"> </w:t>
      </w:r>
      <w:r>
        <w:rPr>
          <w:lang w:val="en"/>
        </w:rPr>
        <w:t xml:space="preserve"> The following is a list of anomalies and how they should be interpreted:</w:t>
      </w:r>
    </w:p>
    <w:p w14:paraId="46EDE128" w14:textId="77777777" w:rsidR="003F2C10" w:rsidRDefault="00A24635" w:rsidP="003F2C10">
      <w:pPr>
        <w:pStyle w:val="ListBullet"/>
        <w:rPr>
          <w:lang w:val="en"/>
        </w:rPr>
      </w:pPr>
      <w:r>
        <w:rPr>
          <w:lang w:val="en"/>
        </w:rPr>
        <w:t>0</w:t>
      </w:r>
      <w:r w:rsidR="003F2C10" w:rsidRPr="003F2C10">
        <w:rPr>
          <w:lang w:val="en"/>
        </w:rPr>
        <w:t>0001</w:t>
      </w:r>
      <w:r w:rsidR="003F2C10">
        <w:rPr>
          <w:lang w:val="en"/>
        </w:rPr>
        <w:t xml:space="preserve"> – A malformed TCP header.</w:t>
      </w:r>
    </w:p>
    <w:p w14:paraId="2EE3881C" w14:textId="77777777" w:rsidR="003F2C10" w:rsidRDefault="00A24635" w:rsidP="003F2C10">
      <w:pPr>
        <w:pStyle w:val="ListBullet"/>
        <w:rPr>
          <w:lang w:val="en"/>
        </w:rPr>
      </w:pPr>
      <w:r>
        <w:rPr>
          <w:lang w:val="en"/>
        </w:rPr>
        <w:t>0</w:t>
      </w:r>
      <w:r w:rsidR="003F2C10">
        <w:rPr>
          <w:lang w:val="en"/>
        </w:rPr>
        <w:t>0002 – A malformed UDP header.</w:t>
      </w:r>
    </w:p>
    <w:p w14:paraId="69E96612" w14:textId="77777777" w:rsidR="003F2C10" w:rsidRDefault="00A24635" w:rsidP="003F2C10">
      <w:pPr>
        <w:pStyle w:val="ListBullet"/>
        <w:rPr>
          <w:lang w:val="en"/>
        </w:rPr>
      </w:pPr>
      <w:r>
        <w:rPr>
          <w:lang w:val="en"/>
        </w:rPr>
        <w:lastRenderedPageBreak/>
        <w:t>0</w:t>
      </w:r>
      <w:r w:rsidR="003F2C10">
        <w:rPr>
          <w:lang w:val="en"/>
        </w:rPr>
        <w:t>0004 – A Teredo packet is missing an IPv6 header. This implies that a packet was using a source or destination UDP port of 3544 for something other than tunneling IPv6 packets using Teredo as the tunnel mechanism.</w:t>
      </w:r>
    </w:p>
    <w:p w14:paraId="39FDC0D1" w14:textId="77777777" w:rsidR="003F2C10" w:rsidRDefault="00A24635" w:rsidP="003F2C10">
      <w:pPr>
        <w:pStyle w:val="ListBullet"/>
        <w:rPr>
          <w:lang w:val="en"/>
        </w:rPr>
      </w:pPr>
      <w:r>
        <w:rPr>
          <w:lang w:val="en"/>
        </w:rPr>
        <w:t>0</w:t>
      </w:r>
      <w:r w:rsidR="003F2C10">
        <w:rPr>
          <w:lang w:val="en"/>
        </w:rPr>
        <w:t>0008 – A malformed Teredo header.</w:t>
      </w:r>
    </w:p>
    <w:p w14:paraId="56DAEA91" w14:textId="77777777" w:rsidR="003F2C10" w:rsidRDefault="00A24635" w:rsidP="003F2C10">
      <w:pPr>
        <w:pStyle w:val="ListBullet"/>
        <w:rPr>
          <w:lang w:val="en"/>
        </w:rPr>
      </w:pPr>
      <w:r>
        <w:rPr>
          <w:lang w:val="en"/>
        </w:rPr>
        <w:t>0</w:t>
      </w:r>
      <w:r w:rsidR="003F2C10">
        <w:rPr>
          <w:lang w:val="en"/>
        </w:rPr>
        <w:t>0010 – A malformed Teredo Authentication header.</w:t>
      </w:r>
    </w:p>
    <w:p w14:paraId="276591F2" w14:textId="77777777" w:rsidR="003F2C10" w:rsidRDefault="00A24635" w:rsidP="003F2C10">
      <w:pPr>
        <w:pStyle w:val="ListBullet"/>
        <w:rPr>
          <w:lang w:val="en"/>
        </w:rPr>
      </w:pPr>
      <w:r>
        <w:rPr>
          <w:lang w:val="en"/>
        </w:rPr>
        <w:t>0</w:t>
      </w:r>
      <w:r w:rsidR="003F2C10">
        <w:rPr>
          <w:lang w:val="en"/>
        </w:rPr>
        <w:t>0020 – A malformed ICMP header.</w:t>
      </w:r>
    </w:p>
    <w:p w14:paraId="7E9CBF83" w14:textId="77777777" w:rsidR="003F2C10" w:rsidRDefault="00A24635" w:rsidP="003F2C10">
      <w:pPr>
        <w:pStyle w:val="ListBullet"/>
        <w:rPr>
          <w:lang w:val="en"/>
        </w:rPr>
      </w:pPr>
      <w:r>
        <w:rPr>
          <w:lang w:val="en"/>
        </w:rPr>
        <w:t>0</w:t>
      </w:r>
      <w:r w:rsidR="003F2C10">
        <w:rPr>
          <w:lang w:val="en"/>
        </w:rPr>
        <w:t>0040 – An IP packet with the Generic Routing Encapsulation tunneling protocol (47) does not have a GRE header.</w:t>
      </w:r>
    </w:p>
    <w:p w14:paraId="5E6BF32F" w14:textId="77777777" w:rsidR="003F2C10" w:rsidRDefault="00A24635" w:rsidP="003F2C10">
      <w:pPr>
        <w:pStyle w:val="ListBullet"/>
        <w:rPr>
          <w:lang w:val="en"/>
        </w:rPr>
      </w:pPr>
      <w:r>
        <w:rPr>
          <w:lang w:val="en"/>
        </w:rPr>
        <w:t>0</w:t>
      </w:r>
      <w:r w:rsidR="003F2C10">
        <w:rPr>
          <w:lang w:val="en"/>
        </w:rPr>
        <w:t>0080 – A malformed GRE header.</w:t>
      </w:r>
    </w:p>
    <w:p w14:paraId="6E5D2FCF" w14:textId="77777777" w:rsidR="003F2C10" w:rsidRDefault="00A24635" w:rsidP="003F2C10">
      <w:pPr>
        <w:pStyle w:val="ListBullet"/>
        <w:rPr>
          <w:lang w:val="en"/>
        </w:rPr>
      </w:pPr>
      <w:r>
        <w:rPr>
          <w:lang w:val="en"/>
        </w:rPr>
        <w:t>0</w:t>
      </w:r>
      <w:r w:rsidR="003F2C10">
        <w:rPr>
          <w:lang w:val="en"/>
        </w:rPr>
        <w:t>0100 – A malformed IPv4 header.</w:t>
      </w:r>
    </w:p>
    <w:p w14:paraId="07FFFAF5" w14:textId="77777777" w:rsidR="003F2C10" w:rsidRDefault="00A24635" w:rsidP="003F2C10">
      <w:pPr>
        <w:pStyle w:val="ListBullet"/>
        <w:rPr>
          <w:lang w:val="en"/>
        </w:rPr>
      </w:pPr>
      <w:r>
        <w:rPr>
          <w:lang w:val="en"/>
        </w:rPr>
        <w:t>0</w:t>
      </w:r>
      <w:r w:rsidR="003F2C10">
        <w:rPr>
          <w:lang w:val="en"/>
        </w:rPr>
        <w:t>0200 – A malformed IPv6 header.</w:t>
      </w:r>
      <w:r w:rsidR="00605CA5">
        <w:rPr>
          <w:lang w:val="en"/>
        </w:rPr>
        <w:t xml:space="preserve"> N</w:t>
      </w:r>
      <w:r w:rsidR="008667C9">
        <w:rPr>
          <w:lang w:val="en"/>
        </w:rPr>
        <w:t>OTE: This is currently not used but reserved for future use.</w:t>
      </w:r>
    </w:p>
    <w:p w14:paraId="024B4C12" w14:textId="77777777" w:rsidR="003F2C10" w:rsidRDefault="00A24635" w:rsidP="003F2C10">
      <w:pPr>
        <w:pStyle w:val="ListBullet"/>
        <w:rPr>
          <w:lang w:val="en"/>
        </w:rPr>
      </w:pPr>
      <w:r>
        <w:rPr>
          <w:lang w:val="en"/>
        </w:rPr>
        <w:t>0</w:t>
      </w:r>
      <w:r w:rsidR="003F2C10">
        <w:rPr>
          <w:lang w:val="en"/>
        </w:rPr>
        <w:t>0400 – The value specified in the IPv6 header for the payload does not match what was seen on the wire.</w:t>
      </w:r>
    </w:p>
    <w:p w14:paraId="1DB1F175" w14:textId="77777777" w:rsidR="003F2C10" w:rsidRDefault="00A24635" w:rsidP="003F2C10">
      <w:pPr>
        <w:pStyle w:val="ListBullet"/>
        <w:rPr>
          <w:lang w:val="en"/>
        </w:rPr>
      </w:pPr>
      <w:r>
        <w:rPr>
          <w:lang w:val="en"/>
        </w:rPr>
        <w:t>0</w:t>
      </w:r>
      <w:r w:rsidR="003F2C10">
        <w:rPr>
          <w:lang w:val="en"/>
        </w:rPr>
        <w:t>0800 – An IPv6 header has a Hop-by-Hop extension header but it is not the first extension header.</w:t>
      </w:r>
    </w:p>
    <w:p w14:paraId="4E88E1B5" w14:textId="77777777" w:rsidR="00001B1B" w:rsidRDefault="00A24635" w:rsidP="003F2C10">
      <w:pPr>
        <w:pStyle w:val="ListBullet"/>
        <w:rPr>
          <w:lang w:val="en"/>
        </w:rPr>
      </w:pPr>
      <w:r>
        <w:rPr>
          <w:lang w:val="en"/>
        </w:rPr>
        <w:t>0</w:t>
      </w:r>
      <w:r w:rsidR="003F2C10">
        <w:rPr>
          <w:lang w:val="en"/>
        </w:rPr>
        <w:t>1000 – An IPv6 header has multiple Fragmentation extension headers.</w:t>
      </w:r>
    </w:p>
    <w:p w14:paraId="7447C32E" w14:textId="77777777" w:rsidR="003F2C10" w:rsidRDefault="00A24635" w:rsidP="003F2C10">
      <w:pPr>
        <w:pStyle w:val="ListBullet"/>
        <w:rPr>
          <w:lang w:val="en"/>
        </w:rPr>
      </w:pPr>
      <w:r>
        <w:rPr>
          <w:lang w:val="en"/>
        </w:rPr>
        <w:t>0</w:t>
      </w:r>
      <w:r w:rsidR="003F2C10">
        <w:rPr>
          <w:lang w:val="en"/>
        </w:rPr>
        <w:t xml:space="preserve">2000 – The total bytes calculated by using values in the headers exceed the number of bytes seen on the wire. </w:t>
      </w:r>
      <w:r w:rsidR="00BD67CB">
        <w:rPr>
          <w:lang w:val="en"/>
        </w:rPr>
        <w:t xml:space="preserve"> </w:t>
      </w:r>
      <w:r w:rsidR="003F2C10">
        <w:rPr>
          <w:lang w:val="en"/>
        </w:rPr>
        <w:t>The total bytes for that packet will be modified to the number of bytes seen on the wire.</w:t>
      </w:r>
    </w:p>
    <w:p w14:paraId="0017A12B" w14:textId="77777777" w:rsidR="003F2C10" w:rsidRDefault="00A24635" w:rsidP="003F2C10">
      <w:pPr>
        <w:pStyle w:val="ListBullet"/>
        <w:rPr>
          <w:lang w:val="en"/>
        </w:rPr>
      </w:pPr>
      <w:r>
        <w:rPr>
          <w:lang w:val="en"/>
        </w:rPr>
        <w:t>0</w:t>
      </w:r>
      <w:r w:rsidR="003F2C10">
        <w:rPr>
          <w:lang w:val="en"/>
        </w:rPr>
        <w:t xml:space="preserve">4000 – The payload calculated by using values in the headers </w:t>
      </w:r>
      <w:r w:rsidR="00073712">
        <w:rPr>
          <w:lang w:val="en"/>
        </w:rPr>
        <w:t>exceeds</w:t>
      </w:r>
      <w:r w:rsidR="003F2C10">
        <w:rPr>
          <w:lang w:val="en"/>
        </w:rPr>
        <w:t xml:space="preserve"> the number of bytes seen on the wire or the number of total bytes calculated. </w:t>
      </w:r>
      <w:r w:rsidR="00BD67CB">
        <w:rPr>
          <w:lang w:val="en"/>
        </w:rPr>
        <w:t xml:space="preserve"> </w:t>
      </w:r>
      <w:r w:rsidR="003F2C10">
        <w:rPr>
          <w:lang w:val="en"/>
        </w:rPr>
        <w:t>The payload for that packet will be modified to the number of total bytes.</w:t>
      </w:r>
    </w:p>
    <w:p w14:paraId="258EA000" w14:textId="77777777" w:rsidR="00605CA5" w:rsidRDefault="00605CA5" w:rsidP="003F2C10">
      <w:pPr>
        <w:pStyle w:val="ListBullet"/>
        <w:rPr>
          <w:lang w:val="en"/>
        </w:rPr>
      </w:pPr>
      <w:r>
        <w:rPr>
          <w:lang w:val="en"/>
        </w:rPr>
        <w:t xml:space="preserve">08000 – </w:t>
      </w:r>
      <w:r w:rsidR="00B53C8F">
        <w:rPr>
          <w:lang w:val="en"/>
        </w:rPr>
        <w:t>An IPv6 header has multiple Hop-</w:t>
      </w:r>
      <w:r w:rsidR="00A3671D">
        <w:rPr>
          <w:lang w:val="en"/>
        </w:rPr>
        <w:t>b</w:t>
      </w:r>
      <w:r w:rsidR="00B53C8F">
        <w:rPr>
          <w:lang w:val="en"/>
        </w:rPr>
        <w:t>y-Hop extension headers.</w:t>
      </w:r>
    </w:p>
    <w:p w14:paraId="6B9CEE60" w14:textId="77777777" w:rsidR="00605CA5" w:rsidRDefault="00605CA5" w:rsidP="003F2C10">
      <w:pPr>
        <w:pStyle w:val="ListBullet"/>
        <w:rPr>
          <w:lang w:val="en"/>
        </w:rPr>
      </w:pPr>
      <w:r>
        <w:rPr>
          <w:lang w:val="en"/>
        </w:rPr>
        <w:t xml:space="preserve">10000 – </w:t>
      </w:r>
      <w:r w:rsidR="00B53C8F">
        <w:rPr>
          <w:lang w:val="en"/>
        </w:rPr>
        <w:t xml:space="preserve">An IPv6 header has </w:t>
      </w:r>
      <w:r w:rsidR="00CE389B">
        <w:rPr>
          <w:lang w:val="en"/>
        </w:rPr>
        <w:t>more than two</w:t>
      </w:r>
      <w:r w:rsidR="00B53C8F">
        <w:rPr>
          <w:lang w:val="en"/>
        </w:rPr>
        <w:t xml:space="preserve"> Destination extension headers.</w:t>
      </w:r>
    </w:p>
    <w:p w14:paraId="7E71C033" w14:textId="77777777" w:rsidR="00605CA5" w:rsidRDefault="00605CA5" w:rsidP="003F2C10">
      <w:pPr>
        <w:pStyle w:val="ListBullet"/>
        <w:rPr>
          <w:lang w:val="en"/>
        </w:rPr>
      </w:pPr>
      <w:r>
        <w:rPr>
          <w:lang w:val="en"/>
        </w:rPr>
        <w:t xml:space="preserve">20000 – </w:t>
      </w:r>
      <w:r w:rsidR="00B53C8F">
        <w:rPr>
          <w:lang w:val="en"/>
        </w:rPr>
        <w:t>An IPv6 header has multiple Routing extension headers.</w:t>
      </w:r>
    </w:p>
    <w:p w14:paraId="6CE750F2" w14:textId="77777777" w:rsidR="00605CA5" w:rsidRDefault="00605CA5" w:rsidP="003F2C10">
      <w:pPr>
        <w:pStyle w:val="ListBullet"/>
        <w:rPr>
          <w:lang w:val="en"/>
        </w:rPr>
      </w:pPr>
      <w:r>
        <w:rPr>
          <w:lang w:val="en"/>
        </w:rPr>
        <w:t xml:space="preserve">40000 – </w:t>
      </w:r>
      <w:r w:rsidR="00B53C8F">
        <w:rPr>
          <w:lang w:val="en"/>
        </w:rPr>
        <w:t>An IPv6 header has multiple Authentication extension headers.</w:t>
      </w:r>
    </w:p>
    <w:p w14:paraId="01194DD4" w14:textId="77777777" w:rsidR="002A5D58" w:rsidRDefault="002A5D58" w:rsidP="00174D37">
      <w:pPr>
        <w:pStyle w:val="BodyText"/>
        <w:rPr>
          <w:lang w:val="en"/>
        </w:rPr>
      </w:pPr>
      <w:r>
        <w:rPr>
          <w:lang w:val="en"/>
        </w:rPr>
        <w:t>For example, if the anomaly field has a value of 08800 it means that at leas</w:t>
      </w:r>
      <w:r w:rsidR="002D5B6F">
        <w:rPr>
          <w:lang w:val="en"/>
        </w:rPr>
        <w:t>t one packet in the flow had an</w:t>
      </w:r>
      <w:r>
        <w:rPr>
          <w:lang w:val="en"/>
        </w:rPr>
        <w:t xml:space="preserve"> </w:t>
      </w:r>
      <w:r w:rsidR="00273D1A">
        <w:rPr>
          <w:lang w:val="en"/>
        </w:rPr>
        <w:t>IPv</w:t>
      </w:r>
      <w:r>
        <w:rPr>
          <w:lang w:val="en"/>
        </w:rPr>
        <w:t>6 header with multiple Hop-by-Hop extension headers (anomaly 08000)</w:t>
      </w:r>
      <w:r w:rsidR="00CC5EAA">
        <w:rPr>
          <w:lang w:val="en"/>
        </w:rPr>
        <w:t xml:space="preserve"> and</w:t>
      </w:r>
      <w:r w:rsidR="002D5B6F">
        <w:rPr>
          <w:lang w:val="en"/>
        </w:rPr>
        <w:t xml:space="preserve"> that</w:t>
      </w:r>
      <w:r w:rsidR="00CC5EAA">
        <w:rPr>
          <w:lang w:val="en"/>
        </w:rPr>
        <w:t xml:space="preserve"> the</w:t>
      </w:r>
      <w:r>
        <w:rPr>
          <w:lang w:val="en"/>
        </w:rPr>
        <w:t xml:space="preserve"> second Hop-by-Hop </w:t>
      </w:r>
      <w:r w:rsidR="002D5B6F">
        <w:rPr>
          <w:lang w:val="en"/>
        </w:rPr>
        <w:t>is</w:t>
      </w:r>
      <w:r>
        <w:rPr>
          <w:lang w:val="en"/>
        </w:rPr>
        <w:t xml:space="preserve"> out of order (anomaly 00800)</w:t>
      </w:r>
      <w:r w:rsidR="002D5B6F">
        <w:rPr>
          <w:lang w:val="en"/>
        </w:rPr>
        <w:t xml:space="preserve">. </w:t>
      </w:r>
      <w:r w:rsidR="00BD67CB">
        <w:rPr>
          <w:lang w:val="en"/>
        </w:rPr>
        <w:t xml:space="preserve"> </w:t>
      </w:r>
      <w:r w:rsidR="002D5B6F">
        <w:rPr>
          <w:lang w:val="en"/>
        </w:rPr>
        <w:t>The RFCs for IPv6 specifies that there can only be one Hop-by-Hop extension header and that it must be the first extension header</w:t>
      </w:r>
      <w:r>
        <w:rPr>
          <w:lang w:val="en"/>
        </w:rPr>
        <w:t>.</w:t>
      </w:r>
      <w:r w:rsidR="00CC5EAA">
        <w:rPr>
          <w:lang w:val="en"/>
        </w:rPr>
        <w:t xml:space="preserve"> </w:t>
      </w:r>
      <w:r w:rsidR="00BD67CB">
        <w:rPr>
          <w:lang w:val="en"/>
        </w:rPr>
        <w:t xml:space="preserve"> </w:t>
      </w:r>
      <w:r w:rsidR="00901918">
        <w:rPr>
          <w:lang w:val="en"/>
        </w:rPr>
        <w:t>Another case might be</w:t>
      </w:r>
      <w:r w:rsidR="00CC5EAA">
        <w:rPr>
          <w:lang w:val="en"/>
        </w:rPr>
        <w:t xml:space="preserve"> a single packet in a tunnel </w:t>
      </w:r>
      <w:r w:rsidR="00901918">
        <w:rPr>
          <w:lang w:val="en"/>
        </w:rPr>
        <w:t xml:space="preserve">that </w:t>
      </w:r>
      <w:r w:rsidR="00CC5EAA">
        <w:rPr>
          <w:lang w:val="en"/>
        </w:rPr>
        <w:t xml:space="preserve">has an invalid </w:t>
      </w:r>
      <w:r w:rsidR="00901918">
        <w:rPr>
          <w:lang w:val="en"/>
        </w:rPr>
        <w:t xml:space="preserve">IPv4 </w:t>
      </w:r>
      <w:r w:rsidR="00CC5EAA">
        <w:rPr>
          <w:lang w:val="en"/>
        </w:rPr>
        <w:t xml:space="preserve">packet header. </w:t>
      </w:r>
      <w:r w:rsidR="00BD67CB">
        <w:rPr>
          <w:lang w:val="en"/>
        </w:rPr>
        <w:t xml:space="preserve"> </w:t>
      </w:r>
      <w:r w:rsidR="00CC5EAA">
        <w:rPr>
          <w:lang w:val="en"/>
        </w:rPr>
        <w:t xml:space="preserve">For example, a flow </w:t>
      </w:r>
      <w:r w:rsidR="00273D1A">
        <w:rPr>
          <w:lang w:val="en"/>
        </w:rPr>
        <w:t xml:space="preserve">with a single packet </w:t>
      </w:r>
      <w:r w:rsidR="00CC5EAA">
        <w:rPr>
          <w:lang w:val="en"/>
        </w:rPr>
        <w:t>could have</w:t>
      </w:r>
      <w:r w:rsidR="00273D1A">
        <w:rPr>
          <w:lang w:val="en"/>
        </w:rPr>
        <w:t xml:space="preserve"> valid IPv6</w:t>
      </w:r>
      <w:r w:rsidR="00CC5EAA">
        <w:rPr>
          <w:lang w:val="en"/>
        </w:rPr>
        <w:t xml:space="preserve"> tunnel addresses and have a</w:t>
      </w:r>
      <w:r w:rsidR="00273D1A">
        <w:rPr>
          <w:lang w:val="en"/>
        </w:rPr>
        <w:t xml:space="preserve"> malformed IPv4 header.</w:t>
      </w:r>
      <w:r w:rsidR="00BD67CB">
        <w:rPr>
          <w:lang w:val="en"/>
        </w:rPr>
        <w:t xml:space="preserve"> </w:t>
      </w:r>
      <w:r w:rsidR="00273D1A">
        <w:rPr>
          <w:lang w:val="en"/>
        </w:rPr>
        <w:t xml:space="preserve"> The resulting flow would have IPv6</w:t>
      </w:r>
      <w:r w:rsidR="00A831D1">
        <w:rPr>
          <w:lang w:val="en"/>
        </w:rPr>
        <w:t xml:space="preserve"> tunnel addresses, no IPv4 or IPv6 source or destination addresses, and a</w:t>
      </w:r>
      <w:r w:rsidR="00CC5EAA">
        <w:rPr>
          <w:lang w:val="en"/>
        </w:rPr>
        <w:t xml:space="preserve">n anomaly of </w:t>
      </w:r>
      <w:r w:rsidR="00A831D1">
        <w:rPr>
          <w:lang w:val="en"/>
        </w:rPr>
        <w:t>00100.</w:t>
      </w:r>
    </w:p>
    <w:p w14:paraId="42CB5F82" w14:textId="77777777" w:rsidR="00E71D51" w:rsidRDefault="00E71D51" w:rsidP="00676704">
      <w:pPr>
        <w:pStyle w:val="Heading3"/>
      </w:pPr>
      <w:bookmarkStart w:id="70" w:name="_Toc347568753"/>
      <w:r>
        <w:t>Heartbeat Record Type</w:t>
      </w:r>
      <w:bookmarkEnd w:id="70"/>
    </w:p>
    <w:p w14:paraId="0F1BDF7D" w14:textId="77777777" w:rsidR="00E8627A" w:rsidRDefault="00E71D51" w:rsidP="00E8627A">
      <w:pPr>
        <w:pStyle w:val="BodyText"/>
        <w:rPr>
          <w:lang w:val="en"/>
        </w:rPr>
      </w:pPr>
      <w:r>
        <w:rPr>
          <w:lang w:val="en"/>
        </w:rPr>
        <w:t xml:space="preserve">The Heartbeat record can be used by data quality and operations staff to help answer runtime anomalies. The record indicates there was no data to read for SIT seconds. </w:t>
      </w:r>
      <w:r w:rsidR="00BD67CB">
        <w:rPr>
          <w:lang w:val="en"/>
        </w:rPr>
        <w:t xml:space="preserve"> </w:t>
      </w:r>
      <w:r>
        <w:rPr>
          <w:lang w:val="en"/>
        </w:rPr>
        <w:t xml:space="preserve">The purpose of this record is to indicate that </w:t>
      </w:r>
      <w:r w:rsidR="001C46AF">
        <w:rPr>
          <w:lang w:val="en"/>
        </w:rPr>
        <w:t>FLOWER</w:t>
      </w:r>
      <w:r>
        <w:rPr>
          <w:lang w:val="en"/>
        </w:rPr>
        <w:t xml:space="preserve"> is running correctly but there may be a problem with a network interface or it may indicate an abnormal lack of network activity. </w:t>
      </w:r>
      <w:r w:rsidR="00BD67CB">
        <w:rPr>
          <w:lang w:val="en"/>
        </w:rPr>
        <w:t xml:space="preserve"> </w:t>
      </w:r>
      <w:r>
        <w:rPr>
          <w:lang w:val="en"/>
        </w:rPr>
        <w:t xml:space="preserve">The Heartbeat record follows the convention of a normal Session </w:t>
      </w:r>
      <w:r w:rsidR="00A3671D">
        <w:rPr>
          <w:lang w:val="en"/>
        </w:rPr>
        <w:lastRenderedPageBreak/>
        <w:t>R</w:t>
      </w:r>
      <w:r>
        <w:rPr>
          <w:lang w:val="en"/>
        </w:rPr>
        <w:t xml:space="preserve">ecord but the only useful data in the Heartbeat record is the SITE name and the timestamp. </w:t>
      </w:r>
      <w:r w:rsidR="00BD67CB">
        <w:rPr>
          <w:lang w:val="en"/>
        </w:rPr>
        <w:t xml:space="preserve"> </w:t>
      </w:r>
      <w:r>
        <w:rPr>
          <w:lang w:val="en"/>
        </w:rPr>
        <w:t>All other data MUST be ignored.</w:t>
      </w:r>
      <w:r w:rsidR="00E8627A">
        <w:rPr>
          <w:lang w:val="en"/>
        </w:rPr>
        <w:t xml:space="preserve"> </w:t>
      </w:r>
      <w:r w:rsidR="00BD67CB">
        <w:rPr>
          <w:lang w:val="en"/>
        </w:rPr>
        <w:t xml:space="preserve"> </w:t>
      </w:r>
      <w:r w:rsidR="00E8627A">
        <w:rPr>
          <w:lang w:val="en"/>
        </w:rPr>
        <w:t xml:space="preserve">An example </w:t>
      </w:r>
      <w:r w:rsidR="00A3671D">
        <w:rPr>
          <w:lang w:val="en"/>
        </w:rPr>
        <w:t>H</w:t>
      </w:r>
      <w:r w:rsidR="00E8627A">
        <w:rPr>
          <w:lang w:val="en"/>
        </w:rPr>
        <w:t>eartbeat record looks like:</w:t>
      </w:r>
    </w:p>
    <w:p w14:paraId="3B597482" w14:textId="77777777" w:rsidR="00E8627A" w:rsidRDefault="00E8627A" w:rsidP="00E8627A">
      <w:pPr>
        <w:ind w:left="720"/>
        <w:rPr>
          <w:rFonts w:ascii="Courier New" w:hAnsi="Courier New" w:cs="Courier New"/>
          <w:sz w:val="18"/>
        </w:rPr>
      </w:pPr>
    </w:p>
    <w:p w14:paraId="71D77E9C" w14:textId="77777777" w:rsidR="00E8627A" w:rsidRPr="00E8627A" w:rsidRDefault="00942546" w:rsidP="00E8627A">
      <w:pPr>
        <w:pStyle w:val="ComputerCode-small"/>
        <w:tabs>
          <w:tab w:val="left" w:pos="720"/>
        </w:tabs>
        <w:ind w:firstLine="0"/>
        <w:rPr>
          <w:rFonts w:cs="Courier New"/>
        </w:rPr>
      </w:pPr>
      <w:r>
        <w:t>2</w:t>
      </w:r>
      <w:r w:rsidR="00E8627A">
        <w:t>,pnl_dev</w:t>
      </w:r>
      <w:proofErr w:type="gramStart"/>
      <w:r w:rsidR="00E8627A">
        <w:t>,1226731486.000000</w:t>
      </w:r>
      <w:r w:rsidR="00E8627A" w:rsidRPr="002F1DC6">
        <w:t>,0.000000</w:t>
      </w:r>
      <w:proofErr w:type="gramEnd"/>
      <w:r w:rsidR="00E8627A" w:rsidRPr="002F1DC6">
        <w:t>,</w:t>
      </w:r>
      <w:r w:rsidR="00E8627A">
        <w:t>,0,0000000000,0000000000,,,,,,,,,</w:t>
      </w:r>
      <w:r w:rsidR="00E8627A" w:rsidRPr="002F1DC6">
        <w:t>,</w:t>
      </w:r>
      <w:r w:rsidR="00E8627A">
        <w:t>,,,,,,,,,,,,,,,,,,,</w:t>
      </w:r>
      <w:r w:rsidR="00E510CB">
        <w:t>,</w:t>
      </w:r>
      <w:r w:rsidR="00E8627A">
        <w:t>,,,C,</w:t>
      </w:r>
      <w:r w:rsidR="00E510CB">
        <w:t>,</w:t>
      </w:r>
    </w:p>
    <w:p w14:paraId="73210946" w14:textId="77777777" w:rsidR="00E71D51" w:rsidRDefault="00E71D51" w:rsidP="00676704">
      <w:pPr>
        <w:pStyle w:val="Heading3"/>
      </w:pPr>
      <w:bookmarkStart w:id="71" w:name="_Toc347568754"/>
      <w:r>
        <w:t>Metric Record Type</w:t>
      </w:r>
      <w:bookmarkEnd w:id="71"/>
    </w:p>
    <w:p w14:paraId="556DC421" w14:textId="77777777" w:rsidR="00E71D51" w:rsidRDefault="00E71D51" w:rsidP="00E71D51">
      <w:pPr>
        <w:pStyle w:val="BodyText"/>
        <w:rPr>
          <w:lang w:val="en"/>
        </w:rPr>
      </w:pPr>
      <w:r>
        <w:rPr>
          <w:lang w:val="en"/>
        </w:rPr>
        <w:t>The Metric record contains counters, statistics, and performance data about the Session records in the file. An example record looks like:</w:t>
      </w:r>
    </w:p>
    <w:p w14:paraId="6F0A1002" w14:textId="77777777" w:rsidR="00E71D51" w:rsidRDefault="00E71D51" w:rsidP="00E71D51">
      <w:pPr>
        <w:keepNext/>
        <w:ind w:left="720"/>
        <w:rPr>
          <w:rFonts w:ascii="Courier New" w:hAnsi="Courier New" w:cs="Courier New"/>
          <w:sz w:val="18"/>
        </w:rPr>
      </w:pPr>
    </w:p>
    <w:p w14:paraId="70151DC0" w14:textId="77777777" w:rsidR="00E71D51" w:rsidRPr="00E71D51" w:rsidRDefault="00E71D51" w:rsidP="00E71D51">
      <w:pPr>
        <w:keepNext/>
        <w:ind w:left="720"/>
        <w:rPr>
          <w:rFonts w:ascii="Courier New" w:hAnsi="Courier New" w:cs="Courier New"/>
          <w:sz w:val="18"/>
        </w:rPr>
      </w:pPr>
      <w:r>
        <w:rPr>
          <w:rFonts w:ascii="Courier New" w:hAnsi="Courier New" w:cs="Courier New"/>
          <w:sz w:val="18"/>
        </w:rPr>
        <w:t>3</w:t>
      </w:r>
      <w:r w:rsidRPr="00E71D51">
        <w:rPr>
          <w:rFonts w:ascii="Courier New" w:hAnsi="Courier New" w:cs="Courier New"/>
          <w:sz w:val="18"/>
        </w:rPr>
        <w:t>,PB</w:t>
      </w:r>
      <w:proofErr w:type="gramStart"/>
      <w:r w:rsidRPr="00E71D51">
        <w:rPr>
          <w:rFonts w:ascii="Courier New" w:hAnsi="Courier New" w:cs="Courier New"/>
          <w:sz w:val="18"/>
        </w:rPr>
        <w:t>:pc</w:t>
      </w:r>
      <w:proofErr w:type="gramEnd"/>
      <w:r w:rsidRPr="00E71D51">
        <w:rPr>
          <w:rFonts w:ascii="Courier New" w:hAnsi="Courier New" w:cs="Courier New"/>
          <w:sz w:val="18"/>
        </w:rPr>
        <w:t>#2114676:pt#00:00:04.058238:pps#521082.30,PR,PP:tpr#2114676:ebbc#943109:ebpc#13875:v4bbc#0:v4bpc#0:v6bbc#0:v6bpc#0:v4gbc#1558846428:v4bpc#2017281:v6gbc#6490018:v6gpc#83520,FC:mff#13:mnf#80850:mfc#2019948:sfc#8085</w:t>
      </w:r>
      <w:r>
        <w:rPr>
          <w:rFonts w:ascii="Courier New" w:hAnsi="Courier New" w:cs="Courier New"/>
          <w:sz w:val="18"/>
        </w:rPr>
        <w:t>0</w:t>
      </w:r>
    </w:p>
    <w:p w14:paraId="752346DB" w14:textId="77777777" w:rsidR="00E71D51" w:rsidRDefault="00E71D51" w:rsidP="00E71D51">
      <w:pPr>
        <w:pStyle w:val="BodyText"/>
        <w:rPr>
          <w:lang w:val="en"/>
        </w:rPr>
      </w:pPr>
      <w:r>
        <w:rPr>
          <w:lang w:val="en"/>
        </w:rPr>
        <w:t xml:space="preserve">The record contains the same data that is displayed when running interactively. </w:t>
      </w:r>
      <w:r w:rsidR="00BD67CB">
        <w:rPr>
          <w:lang w:val="en"/>
        </w:rPr>
        <w:t xml:space="preserve"> </w:t>
      </w:r>
      <w:r>
        <w:rPr>
          <w:lang w:val="en"/>
        </w:rPr>
        <w:t>The interactive output looks like:</w:t>
      </w:r>
    </w:p>
    <w:p w14:paraId="6562465A" w14:textId="77777777" w:rsidR="00E71D51" w:rsidRPr="00E71D51" w:rsidRDefault="00E71D51" w:rsidP="00E71D51">
      <w:pPr>
        <w:pStyle w:val="ComputerCode"/>
        <w:rPr>
          <w:lang w:val="en"/>
        </w:rPr>
      </w:pPr>
      <w:r w:rsidRPr="00E71D51">
        <w:rPr>
          <w:lang w:val="en"/>
        </w:rPr>
        <w:t xml:space="preserve">      Packets captured:   </w:t>
      </w:r>
      <w:r w:rsidR="00E86374" w:rsidRPr="00E71D51">
        <w:rPr>
          <w:rFonts w:cs="Courier New"/>
          <w:sz w:val="18"/>
        </w:rPr>
        <w:t>2114676</w:t>
      </w:r>
    </w:p>
    <w:p w14:paraId="0631E236" w14:textId="77777777" w:rsidR="00E71D51" w:rsidRPr="00E71D51" w:rsidRDefault="00E71D51" w:rsidP="00E71D51">
      <w:pPr>
        <w:pStyle w:val="ComputerCode"/>
        <w:rPr>
          <w:lang w:val="en"/>
        </w:rPr>
      </w:pPr>
      <w:r w:rsidRPr="00E71D51">
        <w:rPr>
          <w:lang w:val="en"/>
        </w:rPr>
        <w:t xml:space="preserve">      Processing time:    </w:t>
      </w:r>
      <w:r w:rsidR="00E86374" w:rsidRPr="00E71D51">
        <w:rPr>
          <w:rFonts w:cs="Courier New"/>
          <w:sz w:val="18"/>
        </w:rPr>
        <w:t>00:00:04.058238</w:t>
      </w:r>
    </w:p>
    <w:p w14:paraId="42BFDA3A" w14:textId="77777777" w:rsidR="00E71D51" w:rsidRPr="00E71D51" w:rsidRDefault="00E71D51" w:rsidP="00E71D51">
      <w:pPr>
        <w:pStyle w:val="ComputerCode"/>
        <w:rPr>
          <w:lang w:val="en"/>
        </w:rPr>
      </w:pPr>
      <w:r w:rsidRPr="00E71D51">
        <w:rPr>
          <w:lang w:val="en"/>
        </w:rPr>
        <w:t xml:space="preserve">      Packets per second: </w:t>
      </w:r>
      <w:r w:rsidR="00E86374" w:rsidRPr="00E71D51">
        <w:rPr>
          <w:rFonts w:cs="Courier New"/>
          <w:sz w:val="18"/>
        </w:rPr>
        <w:t>521082.30</w:t>
      </w:r>
    </w:p>
    <w:p w14:paraId="5523CE24" w14:textId="77777777" w:rsidR="00E71D51" w:rsidRPr="00E71D51" w:rsidRDefault="00E71D51" w:rsidP="00E71D51">
      <w:pPr>
        <w:pStyle w:val="ComputerCode"/>
        <w:rPr>
          <w:lang w:val="en"/>
        </w:rPr>
      </w:pPr>
      <w:r w:rsidRPr="00E71D51">
        <w:rPr>
          <w:lang w:val="en"/>
        </w:rPr>
        <w:t xml:space="preserve">      Packets received:   </w:t>
      </w:r>
      <w:r w:rsidR="00E86374" w:rsidRPr="00E71D51">
        <w:rPr>
          <w:rFonts w:cs="Courier New"/>
          <w:sz w:val="18"/>
        </w:rPr>
        <w:t>2114676</w:t>
      </w:r>
    </w:p>
    <w:p w14:paraId="59A82A92" w14:textId="77777777" w:rsidR="00E71D51" w:rsidRPr="00E71D51" w:rsidRDefault="00E71D51" w:rsidP="00E71D51">
      <w:pPr>
        <w:pStyle w:val="ComputerCode"/>
        <w:rPr>
          <w:lang w:val="en"/>
        </w:rPr>
      </w:pPr>
      <w:r w:rsidRPr="00E71D51">
        <w:rPr>
          <w:lang w:val="en"/>
        </w:rPr>
        <w:t xml:space="preserve">      Bad Eth Bytes:      </w:t>
      </w:r>
      <w:r w:rsidR="00E86374" w:rsidRPr="00E71D51">
        <w:rPr>
          <w:rFonts w:cs="Courier New"/>
          <w:sz w:val="18"/>
        </w:rPr>
        <w:t>943109</w:t>
      </w:r>
    </w:p>
    <w:p w14:paraId="237607AB" w14:textId="77777777" w:rsidR="00E71D51" w:rsidRPr="00E71D51" w:rsidRDefault="00E71D51" w:rsidP="00E71D51">
      <w:pPr>
        <w:pStyle w:val="ComputerCode"/>
        <w:rPr>
          <w:lang w:val="en"/>
        </w:rPr>
      </w:pPr>
      <w:r w:rsidRPr="00E71D51">
        <w:rPr>
          <w:lang w:val="en"/>
        </w:rPr>
        <w:t xml:space="preserve">      Bad Eth Pkts:       </w:t>
      </w:r>
      <w:r w:rsidR="00E86374" w:rsidRPr="00E71D51">
        <w:rPr>
          <w:rFonts w:cs="Courier New"/>
          <w:sz w:val="18"/>
        </w:rPr>
        <w:t>13875</w:t>
      </w:r>
    </w:p>
    <w:p w14:paraId="021102CB" w14:textId="77777777" w:rsidR="00E71D51" w:rsidRPr="00E71D51" w:rsidRDefault="00E71D51" w:rsidP="00E71D51">
      <w:pPr>
        <w:pStyle w:val="ComputerCode"/>
        <w:rPr>
          <w:lang w:val="en"/>
        </w:rPr>
      </w:pPr>
      <w:r w:rsidRPr="00E71D51">
        <w:rPr>
          <w:lang w:val="en"/>
        </w:rPr>
        <w:t xml:space="preserve">      Bad Ipv4 Bytes:     0</w:t>
      </w:r>
    </w:p>
    <w:p w14:paraId="61A4C6CA" w14:textId="77777777" w:rsidR="00E71D51" w:rsidRPr="00E71D51" w:rsidRDefault="00E71D51" w:rsidP="00E71D51">
      <w:pPr>
        <w:pStyle w:val="ComputerCode"/>
        <w:rPr>
          <w:lang w:val="en"/>
        </w:rPr>
      </w:pPr>
      <w:r w:rsidRPr="00E71D51">
        <w:rPr>
          <w:lang w:val="en"/>
        </w:rPr>
        <w:t xml:space="preserve">      Bad Ipv4 Pkts:      0</w:t>
      </w:r>
    </w:p>
    <w:p w14:paraId="096B1133" w14:textId="77777777" w:rsidR="00E71D51" w:rsidRPr="00E71D51" w:rsidRDefault="00E71D51" w:rsidP="00E71D51">
      <w:pPr>
        <w:pStyle w:val="ComputerCode"/>
        <w:rPr>
          <w:lang w:val="en"/>
        </w:rPr>
      </w:pPr>
      <w:r w:rsidRPr="00E71D51">
        <w:rPr>
          <w:lang w:val="en"/>
        </w:rPr>
        <w:t xml:space="preserve">      Bad Ipv6 Bytes:     0</w:t>
      </w:r>
    </w:p>
    <w:p w14:paraId="6B7F8586" w14:textId="77777777" w:rsidR="00E71D51" w:rsidRPr="00E71D51" w:rsidRDefault="00E71D51" w:rsidP="00E71D51">
      <w:pPr>
        <w:pStyle w:val="ComputerCode"/>
        <w:rPr>
          <w:lang w:val="en"/>
        </w:rPr>
      </w:pPr>
      <w:r w:rsidRPr="00E71D51">
        <w:rPr>
          <w:lang w:val="en"/>
        </w:rPr>
        <w:t xml:space="preserve">      Bad Ipv6 Pkts:      0</w:t>
      </w:r>
    </w:p>
    <w:p w14:paraId="16326822" w14:textId="77777777" w:rsidR="00E71D51" w:rsidRPr="00E71D51" w:rsidRDefault="00E71D51" w:rsidP="00E71D51">
      <w:pPr>
        <w:pStyle w:val="ComputerCode"/>
        <w:rPr>
          <w:lang w:val="en"/>
        </w:rPr>
      </w:pPr>
      <w:r w:rsidRPr="00E71D51">
        <w:rPr>
          <w:lang w:val="en"/>
        </w:rPr>
        <w:t xml:space="preserve">      Good Ipv4 Bytes:    </w:t>
      </w:r>
      <w:r w:rsidR="00E01FDE" w:rsidRPr="00E71D51">
        <w:rPr>
          <w:rFonts w:cs="Courier New"/>
          <w:sz w:val="18"/>
        </w:rPr>
        <w:t>1558846428</w:t>
      </w:r>
    </w:p>
    <w:p w14:paraId="26D19CF8" w14:textId="77777777" w:rsidR="00E71D51" w:rsidRPr="00E71D51" w:rsidRDefault="00E71D51" w:rsidP="00E71D51">
      <w:pPr>
        <w:pStyle w:val="ComputerCode"/>
        <w:rPr>
          <w:lang w:val="en"/>
        </w:rPr>
      </w:pPr>
      <w:r w:rsidRPr="00E71D51">
        <w:rPr>
          <w:lang w:val="en"/>
        </w:rPr>
        <w:t xml:space="preserve">      Good Ipv4 Pkts:     </w:t>
      </w:r>
      <w:r w:rsidR="00E01FDE" w:rsidRPr="00E71D51">
        <w:rPr>
          <w:rFonts w:cs="Courier New"/>
          <w:sz w:val="18"/>
        </w:rPr>
        <w:t>2017281</w:t>
      </w:r>
    </w:p>
    <w:p w14:paraId="527FADE9" w14:textId="77777777" w:rsidR="00E71D51" w:rsidRPr="00E71D51" w:rsidRDefault="00E71D51" w:rsidP="00E71D51">
      <w:pPr>
        <w:pStyle w:val="ComputerCode"/>
        <w:rPr>
          <w:lang w:val="en"/>
        </w:rPr>
      </w:pPr>
      <w:r w:rsidRPr="00E71D51">
        <w:rPr>
          <w:lang w:val="en"/>
        </w:rPr>
        <w:t xml:space="preserve">      Good Ipv6 Bytes:    </w:t>
      </w:r>
      <w:r w:rsidR="00E01FDE" w:rsidRPr="00E71D51">
        <w:rPr>
          <w:rFonts w:cs="Courier New"/>
          <w:sz w:val="18"/>
        </w:rPr>
        <w:t>6490018</w:t>
      </w:r>
    </w:p>
    <w:p w14:paraId="073F98FE" w14:textId="77777777" w:rsidR="00E71D51" w:rsidRPr="00E71D51" w:rsidRDefault="00E71D51" w:rsidP="00E71D51">
      <w:pPr>
        <w:pStyle w:val="ComputerCode"/>
        <w:rPr>
          <w:lang w:val="en"/>
        </w:rPr>
      </w:pPr>
      <w:r w:rsidRPr="00E71D51">
        <w:rPr>
          <w:lang w:val="en"/>
        </w:rPr>
        <w:t xml:space="preserve">      Good Ipv6 Pkts:     </w:t>
      </w:r>
      <w:r w:rsidR="00E01FDE" w:rsidRPr="00E71D51">
        <w:rPr>
          <w:rFonts w:cs="Courier New"/>
          <w:sz w:val="18"/>
        </w:rPr>
        <w:t>83520</w:t>
      </w:r>
    </w:p>
    <w:p w14:paraId="2DDCF77B" w14:textId="77777777" w:rsidR="00E71D51" w:rsidRPr="00E71D51" w:rsidRDefault="00E71D51" w:rsidP="00E71D51">
      <w:pPr>
        <w:pStyle w:val="ComputerCode"/>
        <w:rPr>
          <w:lang w:val="en"/>
        </w:rPr>
      </w:pPr>
      <w:r w:rsidRPr="00E71D51">
        <w:rPr>
          <w:lang w:val="en"/>
        </w:rPr>
        <w:t xml:space="preserve">      Max Frag Flows:     </w:t>
      </w:r>
      <w:r w:rsidR="00E01FDE">
        <w:rPr>
          <w:lang w:val="en"/>
        </w:rPr>
        <w:t>13</w:t>
      </w:r>
    </w:p>
    <w:p w14:paraId="110EEDCC" w14:textId="77777777" w:rsidR="00E71D51" w:rsidRPr="00E71D51" w:rsidRDefault="00E71D51" w:rsidP="00E71D51">
      <w:pPr>
        <w:pStyle w:val="ComputerCode"/>
        <w:rPr>
          <w:lang w:val="en"/>
        </w:rPr>
      </w:pPr>
      <w:r w:rsidRPr="00E71D51">
        <w:rPr>
          <w:lang w:val="en"/>
        </w:rPr>
        <w:t xml:space="preserve">      Max Norm Flows:     </w:t>
      </w:r>
      <w:r w:rsidR="00E01FDE" w:rsidRPr="00E71D51">
        <w:rPr>
          <w:rFonts w:cs="Courier New"/>
          <w:sz w:val="18"/>
        </w:rPr>
        <w:t>80850</w:t>
      </w:r>
    </w:p>
    <w:p w14:paraId="04C562DC" w14:textId="77777777" w:rsidR="00E71D51" w:rsidRPr="00E71D51" w:rsidRDefault="00E71D51" w:rsidP="00E71D51">
      <w:pPr>
        <w:pStyle w:val="ComputerCode"/>
        <w:rPr>
          <w:lang w:val="en"/>
        </w:rPr>
      </w:pPr>
      <w:r w:rsidRPr="00E71D51">
        <w:rPr>
          <w:lang w:val="en"/>
        </w:rPr>
        <w:t xml:space="preserve">      Merged Flow Count:  </w:t>
      </w:r>
      <w:r w:rsidR="00E01FDE" w:rsidRPr="00E71D51">
        <w:rPr>
          <w:rFonts w:cs="Courier New"/>
          <w:sz w:val="18"/>
        </w:rPr>
        <w:t>2019948</w:t>
      </w:r>
    </w:p>
    <w:p w14:paraId="236E4ACB" w14:textId="77777777" w:rsidR="00E71D51" w:rsidRPr="00E71D51" w:rsidRDefault="00E71D51" w:rsidP="00E71D51">
      <w:pPr>
        <w:pStyle w:val="ComputerCode"/>
        <w:rPr>
          <w:lang w:val="en"/>
        </w:rPr>
      </w:pPr>
      <w:r w:rsidRPr="00E71D51">
        <w:rPr>
          <w:lang w:val="en"/>
        </w:rPr>
        <w:t xml:space="preserve">      Summary Flow Count: </w:t>
      </w:r>
      <w:r w:rsidR="00E01FDE" w:rsidRPr="00E71D51">
        <w:rPr>
          <w:rFonts w:cs="Courier New"/>
          <w:sz w:val="18"/>
        </w:rPr>
        <w:t>8085</w:t>
      </w:r>
      <w:r w:rsidR="00E01FDE">
        <w:rPr>
          <w:rFonts w:cs="Courier New"/>
          <w:sz w:val="18"/>
        </w:rPr>
        <w:t>0</w:t>
      </w:r>
    </w:p>
    <w:p w14:paraId="5938226A" w14:textId="77777777" w:rsidR="00E71D51" w:rsidRDefault="00E71D51" w:rsidP="00E71D51">
      <w:pPr>
        <w:pStyle w:val="BodyText"/>
        <w:rPr>
          <w:lang w:val="en"/>
        </w:rPr>
      </w:pPr>
      <w:r>
        <w:rPr>
          <w:lang w:val="en"/>
        </w:rPr>
        <w:t>The format of the record is encoded to save space and is intended to be parsed by data quality software.</w:t>
      </w:r>
      <w:r w:rsidR="00BD67CB">
        <w:rPr>
          <w:lang w:val="en"/>
        </w:rPr>
        <w:t xml:space="preserve"> </w:t>
      </w:r>
      <w:r>
        <w:rPr>
          <w:lang w:val="en"/>
        </w:rPr>
        <w:t xml:space="preserve"> The first section is PB (for PacketBuilder) which is populated when the Session records are read from a file.</w:t>
      </w:r>
      <w:r w:rsidR="00BD67CB">
        <w:rPr>
          <w:lang w:val="en"/>
        </w:rPr>
        <w:t xml:space="preserve"> </w:t>
      </w:r>
      <w:r>
        <w:rPr>
          <w:lang w:val="en"/>
        </w:rPr>
        <w:t xml:space="preserve"> The second section is PR (for PacketRinger) which is populated when the Session records are read from a network interface and the “use-ring” option is used from the command line or the configuration file. </w:t>
      </w:r>
      <w:r w:rsidR="00BD67CB">
        <w:rPr>
          <w:lang w:val="en"/>
        </w:rPr>
        <w:t xml:space="preserve"> </w:t>
      </w:r>
      <w:r>
        <w:rPr>
          <w:lang w:val="en"/>
        </w:rPr>
        <w:t xml:space="preserve">Only one of the PB or PR fields will be populated. </w:t>
      </w:r>
      <w:r w:rsidR="00BD67CB">
        <w:rPr>
          <w:lang w:val="en"/>
        </w:rPr>
        <w:t xml:space="preserve"> </w:t>
      </w:r>
      <w:r>
        <w:rPr>
          <w:lang w:val="en"/>
        </w:rPr>
        <w:t>The values for PB and PR are the same and consist of the following data:</w:t>
      </w:r>
    </w:p>
    <w:p w14:paraId="598D2016" w14:textId="77777777" w:rsidR="00E71D51" w:rsidRDefault="00E71D51" w:rsidP="00C31E40">
      <w:pPr>
        <w:pStyle w:val="ComputerCode"/>
        <w:numPr>
          <w:ilvl w:val="0"/>
          <w:numId w:val="2"/>
        </w:numPr>
        <w:rPr>
          <w:lang w:val="en"/>
        </w:rPr>
      </w:pPr>
      <w:r>
        <w:rPr>
          <w:lang w:val="en"/>
        </w:rPr>
        <w:t>pc – packets captured</w:t>
      </w:r>
      <w:r w:rsidR="00E86374">
        <w:rPr>
          <w:lang w:val="en"/>
        </w:rPr>
        <w:t xml:space="preserve"> from the wire or file</w:t>
      </w:r>
    </w:p>
    <w:p w14:paraId="1614D532" w14:textId="77777777" w:rsidR="00E71D51" w:rsidRDefault="00E71D51" w:rsidP="00C31E40">
      <w:pPr>
        <w:pStyle w:val="ComputerCode"/>
        <w:numPr>
          <w:ilvl w:val="0"/>
          <w:numId w:val="2"/>
        </w:numPr>
        <w:rPr>
          <w:lang w:val="en"/>
        </w:rPr>
      </w:pPr>
      <w:r>
        <w:rPr>
          <w:lang w:val="en"/>
        </w:rPr>
        <w:t>pt – processing time in seconds and microseconds</w:t>
      </w:r>
    </w:p>
    <w:p w14:paraId="3843938A" w14:textId="77777777" w:rsidR="00E71D51" w:rsidRDefault="00E71D51" w:rsidP="00C31E40">
      <w:pPr>
        <w:pStyle w:val="ComputerCode"/>
        <w:numPr>
          <w:ilvl w:val="0"/>
          <w:numId w:val="2"/>
        </w:numPr>
        <w:rPr>
          <w:lang w:val="en"/>
        </w:rPr>
      </w:pPr>
      <w:r>
        <w:rPr>
          <w:lang w:val="en"/>
        </w:rPr>
        <w:t>pps – packets per second</w:t>
      </w:r>
    </w:p>
    <w:p w14:paraId="137FEDB3" w14:textId="77777777" w:rsidR="00E71D51" w:rsidRDefault="00E71D51" w:rsidP="00E71D51">
      <w:pPr>
        <w:pStyle w:val="BodyText"/>
        <w:rPr>
          <w:lang w:val="en"/>
        </w:rPr>
      </w:pPr>
      <w:r>
        <w:rPr>
          <w:lang w:val="en"/>
        </w:rPr>
        <w:t xml:space="preserve">The third section is PP (for PacketParser) </w:t>
      </w:r>
    </w:p>
    <w:p w14:paraId="2DCEBA54" w14:textId="77777777" w:rsidR="00E71D51" w:rsidRDefault="00E71D51" w:rsidP="00C31E40">
      <w:pPr>
        <w:pStyle w:val="ComputerCode"/>
        <w:numPr>
          <w:ilvl w:val="0"/>
          <w:numId w:val="2"/>
        </w:numPr>
        <w:rPr>
          <w:lang w:val="en"/>
        </w:rPr>
      </w:pPr>
      <w:r>
        <w:rPr>
          <w:lang w:val="en"/>
        </w:rPr>
        <w:t>tpr – total packets received</w:t>
      </w:r>
      <w:r w:rsidR="00E86374">
        <w:rPr>
          <w:lang w:val="en"/>
        </w:rPr>
        <w:t xml:space="preserve"> from PacketRinger or PacketBuilder</w:t>
      </w:r>
    </w:p>
    <w:p w14:paraId="6ECEFB3C" w14:textId="77777777" w:rsidR="00E71D51" w:rsidRDefault="00E71D51" w:rsidP="00C31E40">
      <w:pPr>
        <w:pStyle w:val="ComputerCode"/>
        <w:numPr>
          <w:ilvl w:val="0"/>
          <w:numId w:val="2"/>
        </w:numPr>
        <w:rPr>
          <w:lang w:val="en"/>
        </w:rPr>
      </w:pPr>
      <w:r>
        <w:rPr>
          <w:lang w:val="en"/>
        </w:rPr>
        <w:t>ebbc – ethernet bad byte count</w:t>
      </w:r>
    </w:p>
    <w:p w14:paraId="15891B05" w14:textId="77777777" w:rsidR="00E71D51" w:rsidRDefault="00E71D51" w:rsidP="00C31E40">
      <w:pPr>
        <w:pStyle w:val="ComputerCode"/>
        <w:numPr>
          <w:ilvl w:val="0"/>
          <w:numId w:val="2"/>
        </w:numPr>
        <w:rPr>
          <w:lang w:val="en"/>
        </w:rPr>
      </w:pPr>
      <w:r>
        <w:rPr>
          <w:lang w:val="en"/>
        </w:rPr>
        <w:t>ebpc – ethernet bad packet count</w:t>
      </w:r>
    </w:p>
    <w:p w14:paraId="47DE49C9" w14:textId="77777777" w:rsidR="00E71D51" w:rsidRDefault="00E71D51" w:rsidP="00C31E40">
      <w:pPr>
        <w:pStyle w:val="ComputerCode"/>
        <w:numPr>
          <w:ilvl w:val="0"/>
          <w:numId w:val="2"/>
        </w:numPr>
        <w:rPr>
          <w:lang w:val="en"/>
        </w:rPr>
      </w:pPr>
      <w:r>
        <w:rPr>
          <w:lang w:val="en"/>
        </w:rPr>
        <w:lastRenderedPageBreak/>
        <w:t>v4bbc – Ipv4 bad byte count</w:t>
      </w:r>
    </w:p>
    <w:p w14:paraId="35C17BFC" w14:textId="77777777" w:rsidR="00E71D51" w:rsidRDefault="00E71D51" w:rsidP="00C31E40">
      <w:pPr>
        <w:pStyle w:val="ComputerCode"/>
        <w:numPr>
          <w:ilvl w:val="0"/>
          <w:numId w:val="2"/>
        </w:numPr>
        <w:rPr>
          <w:lang w:val="en"/>
        </w:rPr>
      </w:pPr>
      <w:r>
        <w:rPr>
          <w:lang w:val="en"/>
        </w:rPr>
        <w:t>v4bpc – Ipv4 bad packet count</w:t>
      </w:r>
    </w:p>
    <w:p w14:paraId="5ABE55D3" w14:textId="77777777" w:rsidR="00E71D51" w:rsidRDefault="00E71D51" w:rsidP="00C31E40">
      <w:pPr>
        <w:pStyle w:val="ComputerCode"/>
        <w:numPr>
          <w:ilvl w:val="0"/>
          <w:numId w:val="2"/>
        </w:numPr>
        <w:rPr>
          <w:lang w:val="en"/>
        </w:rPr>
      </w:pPr>
      <w:r>
        <w:rPr>
          <w:lang w:val="en"/>
        </w:rPr>
        <w:t>v6bbc – Ipv6 bad byte count</w:t>
      </w:r>
    </w:p>
    <w:p w14:paraId="52EF7357" w14:textId="77777777" w:rsidR="00E71D51" w:rsidRDefault="00E71D51" w:rsidP="00C31E40">
      <w:pPr>
        <w:pStyle w:val="ComputerCode"/>
        <w:numPr>
          <w:ilvl w:val="0"/>
          <w:numId w:val="2"/>
        </w:numPr>
        <w:rPr>
          <w:lang w:val="en"/>
        </w:rPr>
      </w:pPr>
      <w:r>
        <w:rPr>
          <w:lang w:val="en"/>
        </w:rPr>
        <w:t>v6bpc – Ipv6 bad packet count</w:t>
      </w:r>
    </w:p>
    <w:p w14:paraId="4728BBD4" w14:textId="77777777" w:rsidR="00E71D51" w:rsidRDefault="00E71D51" w:rsidP="00C31E40">
      <w:pPr>
        <w:pStyle w:val="ComputerCode"/>
        <w:numPr>
          <w:ilvl w:val="0"/>
          <w:numId w:val="2"/>
        </w:numPr>
        <w:rPr>
          <w:lang w:val="en"/>
        </w:rPr>
      </w:pPr>
      <w:r>
        <w:rPr>
          <w:lang w:val="en"/>
        </w:rPr>
        <w:t>v4gbc – Ipv4 good byte count</w:t>
      </w:r>
    </w:p>
    <w:p w14:paraId="00BA8B16" w14:textId="77777777" w:rsidR="00E71D51" w:rsidRDefault="00E71D51" w:rsidP="00C31E40">
      <w:pPr>
        <w:pStyle w:val="ComputerCode"/>
        <w:numPr>
          <w:ilvl w:val="0"/>
          <w:numId w:val="2"/>
        </w:numPr>
        <w:rPr>
          <w:lang w:val="en"/>
        </w:rPr>
      </w:pPr>
      <w:r>
        <w:rPr>
          <w:lang w:val="en"/>
        </w:rPr>
        <w:t>v4gpc – Ipv4 good packet count</w:t>
      </w:r>
    </w:p>
    <w:p w14:paraId="0F768105" w14:textId="77777777" w:rsidR="00E71D51" w:rsidRDefault="00E71D51" w:rsidP="00C31E40">
      <w:pPr>
        <w:pStyle w:val="ComputerCode"/>
        <w:numPr>
          <w:ilvl w:val="0"/>
          <w:numId w:val="2"/>
        </w:numPr>
        <w:rPr>
          <w:lang w:val="en"/>
        </w:rPr>
      </w:pPr>
      <w:r>
        <w:rPr>
          <w:lang w:val="en"/>
        </w:rPr>
        <w:t>v6gbc – Ipv6 good byte count</w:t>
      </w:r>
    </w:p>
    <w:p w14:paraId="50404EDE" w14:textId="77777777" w:rsidR="00E71D51" w:rsidRPr="00E71D51" w:rsidRDefault="00E71D51" w:rsidP="00C31E40">
      <w:pPr>
        <w:pStyle w:val="ComputerCode"/>
        <w:numPr>
          <w:ilvl w:val="0"/>
          <w:numId w:val="2"/>
        </w:numPr>
        <w:rPr>
          <w:lang w:val="en"/>
        </w:rPr>
      </w:pPr>
      <w:r>
        <w:rPr>
          <w:lang w:val="en"/>
        </w:rPr>
        <w:t>v6gpc – Ipv6 good packet count</w:t>
      </w:r>
    </w:p>
    <w:p w14:paraId="4E1E8CE0" w14:textId="77777777" w:rsidR="00E71D51" w:rsidRDefault="00E71D51" w:rsidP="00E71D51">
      <w:pPr>
        <w:pStyle w:val="BodyText"/>
        <w:rPr>
          <w:lang w:val="en"/>
        </w:rPr>
      </w:pPr>
      <w:r>
        <w:rPr>
          <w:lang w:val="en"/>
        </w:rPr>
        <w:t>The fourth section is FC (for FlowCache)</w:t>
      </w:r>
    </w:p>
    <w:p w14:paraId="050F5707" w14:textId="77777777" w:rsidR="00E71D51" w:rsidRDefault="00E71D51" w:rsidP="00C31E40">
      <w:pPr>
        <w:pStyle w:val="ComputerCode"/>
        <w:numPr>
          <w:ilvl w:val="0"/>
          <w:numId w:val="2"/>
        </w:numPr>
        <w:rPr>
          <w:lang w:val="en"/>
        </w:rPr>
      </w:pPr>
      <w:r>
        <w:rPr>
          <w:lang w:val="en"/>
        </w:rPr>
        <w:t>mff – max number of fragmented flows</w:t>
      </w:r>
    </w:p>
    <w:p w14:paraId="388A5F5E" w14:textId="77777777" w:rsidR="00E71D51" w:rsidRDefault="00E71D51" w:rsidP="00C31E40">
      <w:pPr>
        <w:pStyle w:val="ComputerCode"/>
        <w:numPr>
          <w:ilvl w:val="0"/>
          <w:numId w:val="2"/>
        </w:numPr>
        <w:rPr>
          <w:lang w:val="en"/>
        </w:rPr>
      </w:pPr>
      <w:r>
        <w:rPr>
          <w:lang w:val="en"/>
        </w:rPr>
        <w:t>mnf – max number of normal flows</w:t>
      </w:r>
    </w:p>
    <w:p w14:paraId="2F7958FD" w14:textId="77777777" w:rsidR="00E71D51" w:rsidRDefault="00E71D51" w:rsidP="00C31E40">
      <w:pPr>
        <w:pStyle w:val="ComputerCode"/>
        <w:numPr>
          <w:ilvl w:val="0"/>
          <w:numId w:val="2"/>
        </w:numPr>
        <w:rPr>
          <w:lang w:val="en"/>
        </w:rPr>
      </w:pPr>
      <w:r>
        <w:rPr>
          <w:lang w:val="en"/>
        </w:rPr>
        <w:t>mfc – merge flow count (number of times flows were merged)</w:t>
      </w:r>
    </w:p>
    <w:p w14:paraId="5D57B275" w14:textId="77777777" w:rsidR="00E71D51" w:rsidRPr="00E71D51" w:rsidRDefault="00E71D51" w:rsidP="00C31E40">
      <w:pPr>
        <w:pStyle w:val="ComputerCode"/>
        <w:numPr>
          <w:ilvl w:val="0"/>
          <w:numId w:val="2"/>
        </w:numPr>
        <w:rPr>
          <w:lang w:val="en"/>
        </w:rPr>
      </w:pPr>
      <w:r>
        <w:rPr>
          <w:lang w:val="en"/>
        </w:rPr>
        <w:t>sfc – summary flow count (number of flows)</w:t>
      </w:r>
    </w:p>
    <w:p w14:paraId="08661676" w14:textId="77777777" w:rsidR="00E71D51" w:rsidRDefault="00E71D51" w:rsidP="00676704">
      <w:pPr>
        <w:pStyle w:val="Heading3"/>
      </w:pPr>
      <w:bookmarkStart w:id="72" w:name="_Toc347568755"/>
      <w:r>
        <w:t>Version Record Type</w:t>
      </w:r>
      <w:bookmarkEnd w:id="72"/>
    </w:p>
    <w:p w14:paraId="4F786C2E" w14:textId="77777777" w:rsidR="00E71D51" w:rsidRDefault="00E71D51" w:rsidP="00E71D51">
      <w:pPr>
        <w:pStyle w:val="BodyText"/>
        <w:rPr>
          <w:lang w:val="en"/>
        </w:rPr>
      </w:pPr>
      <w:r>
        <w:rPr>
          <w:lang w:val="en"/>
        </w:rPr>
        <w:t xml:space="preserve">The Version record contains the versions of the software used to create the output file. </w:t>
      </w:r>
      <w:r w:rsidR="00BD67CB">
        <w:rPr>
          <w:lang w:val="en"/>
        </w:rPr>
        <w:t xml:space="preserve"> </w:t>
      </w:r>
      <w:r>
        <w:rPr>
          <w:lang w:val="en"/>
        </w:rPr>
        <w:t>An example record looks like:</w:t>
      </w:r>
    </w:p>
    <w:p w14:paraId="59DB0D35" w14:textId="77777777" w:rsidR="00E71D51" w:rsidRDefault="00E71D51" w:rsidP="00E71D51">
      <w:pPr>
        <w:keepNext/>
        <w:ind w:left="720"/>
        <w:rPr>
          <w:rFonts w:ascii="Courier New" w:hAnsi="Courier New" w:cs="Courier New"/>
          <w:sz w:val="18"/>
        </w:rPr>
      </w:pPr>
    </w:p>
    <w:p w14:paraId="439684B1" w14:textId="77777777" w:rsidR="00E71D51" w:rsidRPr="00E71D51" w:rsidRDefault="00E71D51" w:rsidP="00E71D51">
      <w:pPr>
        <w:keepNext/>
        <w:ind w:left="720"/>
        <w:rPr>
          <w:rFonts w:ascii="Courier New" w:hAnsi="Courier New" w:cs="Courier New"/>
          <w:sz w:val="18"/>
        </w:rPr>
      </w:pPr>
      <w:r w:rsidRPr="00E71D51">
        <w:rPr>
          <w:rFonts w:ascii="Courier New" w:hAnsi="Courier New" w:cs="Courier New"/>
          <w:sz w:val="18"/>
        </w:rPr>
        <w:t>4,Ver</w:t>
      </w:r>
      <w:proofErr w:type="gramStart"/>
      <w:r w:rsidRPr="00E71D51">
        <w:rPr>
          <w:rFonts w:ascii="Courier New" w:hAnsi="Courier New" w:cs="Courier New"/>
          <w:sz w:val="18"/>
        </w:rPr>
        <w:t>:UNRELEASED</w:t>
      </w:r>
      <w:proofErr w:type="gramEnd"/>
      <w:r w:rsidRPr="00E71D51">
        <w:rPr>
          <w:rFonts w:ascii="Courier New" w:hAnsi="Courier New" w:cs="Courier New"/>
          <w:sz w:val="18"/>
        </w:rPr>
        <w:t xml:space="preserve"> (d654),</w:t>
      </w:r>
      <w:proofErr w:type="spellStart"/>
      <w:r w:rsidRPr="00E71D51">
        <w:rPr>
          <w:rFonts w:ascii="Courier New" w:hAnsi="Courier New" w:cs="Courier New"/>
          <w:sz w:val="18"/>
        </w:rPr>
        <w:t>Compiler:GNU</w:t>
      </w:r>
      <w:proofErr w:type="spellEnd"/>
      <w:r w:rsidRPr="00E71D51">
        <w:rPr>
          <w:rFonts w:ascii="Courier New" w:hAnsi="Courier New" w:cs="Courier New"/>
          <w:sz w:val="18"/>
        </w:rPr>
        <w:t xml:space="preserve"> g++ 4.1.2,OptLevel:3,Debug:OFF,BoostLibVer:1-38,PcapLibVer:0.9.4,Compiled:Nov  3 2009  17:40:10,DataGuideVer:flr05</w:t>
      </w:r>
    </w:p>
    <w:p w14:paraId="006D5D5C" w14:textId="77777777" w:rsidR="00E71D51" w:rsidRPr="00E71D51" w:rsidRDefault="00E71D51" w:rsidP="00BD67CB">
      <w:pPr>
        <w:pStyle w:val="BodyText"/>
        <w:spacing w:before="120"/>
        <w:rPr>
          <w:lang w:val="en"/>
        </w:rPr>
      </w:pPr>
      <w:r>
        <w:rPr>
          <w:lang w:val="en"/>
        </w:rPr>
        <w:t>The Version record is the same information that is displayed when a user types “</w:t>
      </w:r>
      <w:r w:rsidR="001C46AF">
        <w:rPr>
          <w:rStyle w:val="ComputerCode-smallChar"/>
        </w:rPr>
        <w:t>FLOWER</w:t>
      </w:r>
      <w:r w:rsidRPr="00E71D51">
        <w:rPr>
          <w:rStyle w:val="ComputerCode-smallChar"/>
        </w:rPr>
        <w:t xml:space="preserve"> –v</w:t>
      </w:r>
      <w:r>
        <w:rPr>
          <w:lang w:val="en"/>
        </w:rPr>
        <w:t xml:space="preserve">” on the command line. </w:t>
      </w:r>
      <w:r w:rsidR="00BD67CB">
        <w:rPr>
          <w:lang w:val="en"/>
        </w:rPr>
        <w:t xml:space="preserve"> </w:t>
      </w:r>
      <w:r>
        <w:rPr>
          <w:lang w:val="en"/>
        </w:rPr>
        <w:t>See the Operations Guide for more detailed information.</w:t>
      </w:r>
    </w:p>
    <w:p w14:paraId="7EA34AD7" w14:textId="77777777" w:rsidR="001F715E" w:rsidRDefault="00E71D51" w:rsidP="00676704">
      <w:pPr>
        <w:pStyle w:val="Heading3"/>
      </w:pPr>
      <w:bookmarkStart w:id="73" w:name="_Toc347568756"/>
      <w:r>
        <w:t>Error Record Type</w:t>
      </w:r>
      <w:bookmarkEnd w:id="73"/>
      <w:r>
        <w:t xml:space="preserve"> </w:t>
      </w:r>
    </w:p>
    <w:p w14:paraId="597B11B1" w14:textId="77777777" w:rsidR="003C700A" w:rsidRDefault="00E71D51" w:rsidP="003C700A">
      <w:pPr>
        <w:pStyle w:val="BodyText"/>
        <w:rPr>
          <w:lang w:val="en"/>
        </w:rPr>
      </w:pPr>
      <w:r>
        <w:rPr>
          <w:lang w:val="en"/>
        </w:rPr>
        <w:t>The Error record only exists if an error was encountered during the processing of the Session records in the file</w:t>
      </w:r>
      <w:r w:rsidR="003C700A">
        <w:rPr>
          <w:lang w:val="en"/>
        </w:rPr>
        <w:t>.</w:t>
      </w:r>
      <w:r>
        <w:rPr>
          <w:lang w:val="en"/>
        </w:rPr>
        <w:t xml:space="preserve"> </w:t>
      </w:r>
      <w:r w:rsidR="00BD67CB">
        <w:rPr>
          <w:lang w:val="en"/>
        </w:rPr>
        <w:t xml:space="preserve"> </w:t>
      </w:r>
      <w:r>
        <w:rPr>
          <w:lang w:val="en"/>
        </w:rPr>
        <w:t>An example record looks like:</w:t>
      </w:r>
    </w:p>
    <w:p w14:paraId="616294C8" w14:textId="77777777" w:rsidR="00E71D51" w:rsidRDefault="00E71D51" w:rsidP="00E71D51">
      <w:pPr>
        <w:keepNext/>
        <w:ind w:left="720"/>
        <w:rPr>
          <w:rFonts w:ascii="Courier New" w:hAnsi="Courier New" w:cs="Courier New"/>
          <w:sz w:val="18"/>
        </w:rPr>
      </w:pPr>
    </w:p>
    <w:p w14:paraId="1DF2A290" w14:textId="77777777" w:rsidR="00E71D51" w:rsidRPr="00E71D51" w:rsidRDefault="00E71D51" w:rsidP="00E71D51">
      <w:pPr>
        <w:keepNext/>
        <w:ind w:left="720"/>
        <w:rPr>
          <w:rFonts w:ascii="Courier New" w:hAnsi="Courier New" w:cs="Courier New"/>
          <w:sz w:val="18"/>
        </w:rPr>
      </w:pPr>
      <w:r>
        <w:rPr>
          <w:rFonts w:ascii="Courier New" w:hAnsi="Courier New" w:cs="Courier New"/>
          <w:sz w:val="18"/>
        </w:rPr>
        <w:t>5</w:t>
      </w:r>
      <w:r w:rsidRPr="00E71D51">
        <w:rPr>
          <w:rFonts w:ascii="Courier New" w:hAnsi="Courier New" w:cs="Courier New"/>
          <w:sz w:val="18"/>
        </w:rPr>
        <w:t>,</w:t>
      </w:r>
      <w:r>
        <w:rPr>
          <w:rFonts w:ascii="Courier New" w:hAnsi="Courier New" w:cs="Courier New"/>
          <w:sz w:val="18"/>
        </w:rPr>
        <w:t>121:1,255:86</w:t>
      </w:r>
    </w:p>
    <w:p w14:paraId="005322FE" w14:textId="77777777" w:rsidR="00E71D51" w:rsidRDefault="00E71D51" w:rsidP="00BD67CB">
      <w:pPr>
        <w:pStyle w:val="BodyText"/>
        <w:spacing w:before="120"/>
        <w:rPr>
          <w:lang w:val="en"/>
        </w:rPr>
      </w:pPr>
      <w:r>
        <w:rPr>
          <w:lang w:val="en"/>
        </w:rPr>
        <w:t xml:space="preserve">The Error record is a comma separated list of error numbers and the number of times each error occurred. For example, in the record above the error 121 occurred 1 time and the error 255 occurred 86 times. These records can be used by data quality software, operations staff, and software developers to improve the software if errors occur too frequently. </w:t>
      </w:r>
      <w:r w:rsidR="00BD67CB">
        <w:rPr>
          <w:lang w:val="en"/>
        </w:rPr>
        <w:t xml:space="preserve"> </w:t>
      </w:r>
      <w:r>
        <w:rPr>
          <w:lang w:val="en"/>
        </w:rPr>
        <w:t>This data is an indication that something may be incorrect or that tuning parameters need to be updated.</w:t>
      </w:r>
      <w:r w:rsidR="00BD67CB">
        <w:rPr>
          <w:lang w:val="en"/>
        </w:rPr>
        <w:t xml:space="preserve"> </w:t>
      </w:r>
      <w:r>
        <w:rPr>
          <w:lang w:val="en"/>
        </w:rPr>
        <w:t xml:space="preserve"> For example, if the </w:t>
      </w:r>
      <w:r w:rsidR="00A3671D">
        <w:rPr>
          <w:lang w:val="en"/>
        </w:rPr>
        <w:t>f</w:t>
      </w:r>
      <w:r>
        <w:rPr>
          <w:lang w:val="en"/>
        </w:rPr>
        <w:t xml:space="preserve">low </w:t>
      </w:r>
      <w:r w:rsidR="00A3671D">
        <w:rPr>
          <w:lang w:val="en"/>
        </w:rPr>
        <w:t>c</w:t>
      </w:r>
      <w:r>
        <w:rPr>
          <w:lang w:val="en"/>
        </w:rPr>
        <w:t xml:space="preserve">ache is always full at a given site, the size of the </w:t>
      </w:r>
      <w:r w:rsidR="00A3671D">
        <w:rPr>
          <w:lang w:val="en"/>
        </w:rPr>
        <w:t>f</w:t>
      </w:r>
      <w:r>
        <w:rPr>
          <w:lang w:val="en"/>
        </w:rPr>
        <w:t xml:space="preserve">low </w:t>
      </w:r>
      <w:r w:rsidR="00A3671D">
        <w:rPr>
          <w:lang w:val="en"/>
        </w:rPr>
        <w:t>c</w:t>
      </w:r>
      <w:r>
        <w:rPr>
          <w:lang w:val="en"/>
        </w:rPr>
        <w:t>ache at that site may need to be increased.</w:t>
      </w:r>
      <w:r w:rsidR="00BD67CB">
        <w:rPr>
          <w:lang w:val="en"/>
        </w:rPr>
        <w:t xml:space="preserve"> </w:t>
      </w:r>
      <w:r>
        <w:rPr>
          <w:lang w:val="en"/>
        </w:rPr>
        <w:t xml:space="preserve"> The non-fatal errors that can be in the Error record are:</w:t>
      </w:r>
    </w:p>
    <w:p w14:paraId="107211FD" w14:textId="77777777" w:rsidR="00E71D51" w:rsidRDefault="00E71D51" w:rsidP="00C31E40">
      <w:pPr>
        <w:pStyle w:val="ComputerCode"/>
        <w:numPr>
          <w:ilvl w:val="0"/>
          <w:numId w:val="2"/>
        </w:numPr>
        <w:rPr>
          <w:lang w:val="en"/>
        </w:rPr>
      </w:pPr>
      <w:r>
        <w:rPr>
          <w:lang w:val="en"/>
        </w:rPr>
        <w:t>121 – FlowCache cannot merge fragmented flow</w:t>
      </w:r>
    </w:p>
    <w:p w14:paraId="0328D4BB" w14:textId="77777777" w:rsidR="00E71D51" w:rsidRDefault="00E71D51" w:rsidP="00C31E40">
      <w:pPr>
        <w:pStyle w:val="ComputerCode"/>
        <w:numPr>
          <w:ilvl w:val="0"/>
          <w:numId w:val="2"/>
        </w:numPr>
        <w:rPr>
          <w:lang w:val="en"/>
        </w:rPr>
      </w:pPr>
      <w:r>
        <w:rPr>
          <w:lang w:val="en"/>
        </w:rPr>
        <w:t>122 – FlowCache cannot merge normal flow</w:t>
      </w:r>
    </w:p>
    <w:p w14:paraId="5075C628" w14:textId="77777777" w:rsidR="00E71D51" w:rsidRDefault="00E71D51" w:rsidP="00C31E40">
      <w:pPr>
        <w:pStyle w:val="ComputerCode"/>
        <w:numPr>
          <w:ilvl w:val="0"/>
          <w:numId w:val="2"/>
        </w:numPr>
        <w:rPr>
          <w:lang w:val="en"/>
        </w:rPr>
      </w:pPr>
      <w:r>
        <w:rPr>
          <w:lang w:val="en"/>
        </w:rPr>
        <w:t>123 – FlowCache cannot add fragmented flow to the cache</w:t>
      </w:r>
    </w:p>
    <w:p w14:paraId="513FCFB8" w14:textId="77777777" w:rsidR="00E71D51" w:rsidRDefault="00E71D51" w:rsidP="00C31E40">
      <w:pPr>
        <w:pStyle w:val="ComputerCode"/>
        <w:numPr>
          <w:ilvl w:val="0"/>
          <w:numId w:val="2"/>
        </w:numPr>
        <w:rPr>
          <w:lang w:val="en"/>
        </w:rPr>
      </w:pPr>
      <w:r>
        <w:rPr>
          <w:lang w:val="en"/>
        </w:rPr>
        <w:t>124 – FlowCache cannot add normal flow to the cache</w:t>
      </w:r>
    </w:p>
    <w:p w14:paraId="1810AB13" w14:textId="77777777" w:rsidR="00E71D51" w:rsidRDefault="00E71D51" w:rsidP="00C31E40">
      <w:pPr>
        <w:pStyle w:val="ComputerCode"/>
        <w:numPr>
          <w:ilvl w:val="0"/>
          <w:numId w:val="2"/>
        </w:numPr>
        <w:rPr>
          <w:lang w:val="en"/>
        </w:rPr>
      </w:pPr>
      <w:r>
        <w:rPr>
          <w:lang w:val="en"/>
        </w:rPr>
        <w:t>125 – FlowCache has a full fragment cache</w:t>
      </w:r>
    </w:p>
    <w:p w14:paraId="527FBA96" w14:textId="77777777" w:rsidR="00E71D51" w:rsidRDefault="00E71D51" w:rsidP="00C31E40">
      <w:pPr>
        <w:pStyle w:val="ComputerCode"/>
        <w:numPr>
          <w:ilvl w:val="0"/>
          <w:numId w:val="2"/>
        </w:numPr>
        <w:rPr>
          <w:lang w:val="en"/>
        </w:rPr>
      </w:pPr>
      <w:r>
        <w:rPr>
          <w:lang w:val="en"/>
        </w:rPr>
        <w:t>126 – FlowCache has a full normal cache</w:t>
      </w:r>
    </w:p>
    <w:p w14:paraId="0925FFA9" w14:textId="77777777" w:rsidR="00E71D51" w:rsidRDefault="00E71D51" w:rsidP="00C31E40">
      <w:pPr>
        <w:pStyle w:val="ComputerCode"/>
        <w:numPr>
          <w:ilvl w:val="0"/>
          <w:numId w:val="2"/>
        </w:numPr>
        <w:rPr>
          <w:lang w:val="en"/>
        </w:rPr>
      </w:pPr>
      <w:r>
        <w:rPr>
          <w:lang w:val="en"/>
        </w:rPr>
        <w:t>251 – PacketParser has an ethernet packet that cannot be parsed</w:t>
      </w:r>
    </w:p>
    <w:p w14:paraId="11CDB0D7" w14:textId="77777777" w:rsidR="00E71D51" w:rsidRDefault="00E71D51" w:rsidP="00C31E40">
      <w:pPr>
        <w:pStyle w:val="ComputerCode"/>
        <w:numPr>
          <w:ilvl w:val="0"/>
          <w:numId w:val="2"/>
        </w:numPr>
        <w:rPr>
          <w:lang w:val="en"/>
        </w:rPr>
      </w:pPr>
      <w:r>
        <w:rPr>
          <w:lang w:val="en"/>
        </w:rPr>
        <w:lastRenderedPageBreak/>
        <w:t>252 – PacketParser has an IP packet that cannot be parsed</w:t>
      </w:r>
    </w:p>
    <w:p w14:paraId="1B05F5A9" w14:textId="77777777" w:rsidR="00E71D51" w:rsidRDefault="00E71D51" w:rsidP="00C31E40">
      <w:pPr>
        <w:pStyle w:val="ComputerCode"/>
        <w:numPr>
          <w:ilvl w:val="0"/>
          <w:numId w:val="2"/>
        </w:numPr>
        <w:rPr>
          <w:lang w:val="en"/>
        </w:rPr>
      </w:pPr>
      <w:r>
        <w:rPr>
          <w:lang w:val="en"/>
        </w:rPr>
        <w:t>253 – PacketParser has an Ipv4 packet that cannot be parsed</w:t>
      </w:r>
    </w:p>
    <w:p w14:paraId="4EAE07CB" w14:textId="77777777" w:rsidR="00E71D51" w:rsidRDefault="00E71D51" w:rsidP="00C31E40">
      <w:pPr>
        <w:pStyle w:val="ComputerCode"/>
        <w:numPr>
          <w:ilvl w:val="0"/>
          <w:numId w:val="2"/>
        </w:numPr>
        <w:rPr>
          <w:lang w:val="en"/>
        </w:rPr>
      </w:pPr>
      <w:r>
        <w:rPr>
          <w:lang w:val="en"/>
        </w:rPr>
        <w:t>254 – PacketParser has an Ipv6 packet that cannot be parsed</w:t>
      </w:r>
    </w:p>
    <w:p w14:paraId="056DE7D1" w14:textId="77777777" w:rsidR="003F450D" w:rsidRDefault="003F450D" w:rsidP="00C31E40">
      <w:pPr>
        <w:pStyle w:val="ComputerCode"/>
        <w:numPr>
          <w:ilvl w:val="0"/>
          <w:numId w:val="2"/>
        </w:numPr>
        <w:rPr>
          <w:lang w:val="en"/>
        </w:rPr>
      </w:pPr>
      <w:r>
        <w:rPr>
          <w:lang w:val="en"/>
        </w:rPr>
        <w:t>255 – PacketParser cannot get a Flow from the Flow Pool</w:t>
      </w:r>
    </w:p>
    <w:p w14:paraId="6462F412" w14:textId="77777777" w:rsidR="007779AE" w:rsidRDefault="003F450D" w:rsidP="00C31E40">
      <w:pPr>
        <w:pStyle w:val="ComputerCode"/>
        <w:numPr>
          <w:ilvl w:val="0"/>
          <w:numId w:val="2"/>
        </w:numPr>
      </w:pPr>
      <w:r w:rsidRPr="00BD67CB">
        <w:rPr>
          <w:lang w:val="en"/>
        </w:rPr>
        <w:t>256 – PacketParser has a VLAN packet but not enough data to parse</w:t>
      </w:r>
    </w:p>
    <w:p w14:paraId="433A4AC1" w14:textId="77777777" w:rsidR="007779AE" w:rsidRDefault="007779AE" w:rsidP="00C03382">
      <w:pPr>
        <w:pStyle w:val="Dictionary"/>
        <w:spacing w:before="240"/>
        <w:sectPr w:rsidR="007779AE" w:rsidSect="00E64F75">
          <w:footerReference w:type="default" r:id="rId21"/>
          <w:footnotePr>
            <w:numRestart w:val="eachPage"/>
          </w:footnotePr>
          <w:type w:val="oddPage"/>
          <w:pgSz w:w="12240" w:h="15840" w:code="1"/>
          <w:pgMar w:top="1440" w:right="1440" w:bottom="1440" w:left="1440" w:header="720" w:footer="720" w:gutter="0"/>
          <w:pgNumType w:start="1" w:chapStyle="6" w:chapSep="period"/>
          <w:cols w:space="720"/>
        </w:sectPr>
      </w:pPr>
    </w:p>
    <w:p w14:paraId="2E529D64" w14:textId="77777777" w:rsidR="00E12AF4" w:rsidRDefault="00E12AF4" w:rsidP="004023E7"/>
    <w:p w14:paraId="326CBF8C" w14:textId="77777777" w:rsidR="00832EDD" w:rsidRPr="00D327DA" w:rsidRDefault="00832EDD" w:rsidP="004023E7"/>
    <w:p w14:paraId="10FD3CDF" w14:textId="77777777" w:rsidR="00550D4D" w:rsidRPr="00D327DA" w:rsidRDefault="00550D4D"/>
    <w:sectPr w:rsidR="00550D4D" w:rsidRPr="00D327DA" w:rsidSect="00E64F75">
      <w:headerReference w:type="default" r:id="rId22"/>
      <w:footerReference w:type="default" r:id="rId23"/>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E9241D" w14:textId="77777777" w:rsidR="00573C0E" w:rsidRDefault="00573C0E" w:rsidP="00E12AF4">
      <w:r>
        <w:separator/>
      </w:r>
    </w:p>
  </w:endnote>
  <w:endnote w:type="continuationSeparator" w:id="0">
    <w:p w14:paraId="6ADCFACA" w14:textId="77777777" w:rsidR="00573C0E" w:rsidRDefault="00573C0E" w:rsidP="00E12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Tahoma">
    <w:panose1 w:val="020B0604030504040204"/>
    <w:charset w:val="00"/>
    <w:family w:val="auto"/>
    <w:pitch w:val="variable"/>
    <w:sig w:usb0="E1002AFF" w:usb1="C000605B" w:usb2="00000029" w:usb3="00000000" w:csb0="000101FF" w:csb1="00000000"/>
  </w:font>
  <w:font w:name="Consolas">
    <w:panose1 w:val="020B0609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92C8D2" w14:textId="77777777" w:rsidR="00573C0E" w:rsidRDefault="00573C0E"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72F0A3E" w14:textId="77777777" w:rsidR="00573C0E" w:rsidRDefault="00573C0E"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233C48" w14:textId="77777777" w:rsidR="00573C0E" w:rsidRPr="005B3901" w:rsidRDefault="00573C0E" w:rsidP="005B390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36A6AE" w14:textId="77777777" w:rsidR="00573C0E" w:rsidRDefault="00573C0E" w:rsidP="00482B31">
    <w:pPr>
      <w:pStyle w:val="Footer"/>
    </w:pPr>
    <w:r w:rsidRPr="00042A1F">
      <w:fldChar w:fldCharType="begin"/>
    </w:r>
    <w:r w:rsidRPr="00042A1F">
      <w:instrText xml:space="preserve"> PAGE </w:instrText>
    </w:r>
    <w:r w:rsidRPr="00042A1F">
      <w:fldChar w:fldCharType="separate"/>
    </w:r>
    <w:r w:rsidR="00992535">
      <w:rPr>
        <w:noProof/>
      </w:rPr>
      <w:t>iv</w:t>
    </w:r>
    <w:r w:rsidRPr="00042A1F">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0CF5B1" w14:textId="77777777" w:rsidR="00573C0E" w:rsidRDefault="00573C0E" w:rsidP="00CF582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992535">
      <w:rPr>
        <w:rStyle w:val="PageNumber"/>
        <w:noProof/>
      </w:rPr>
      <w:t>v</w:t>
    </w:r>
    <w:r>
      <w:rPr>
        <w:rStyle w:val="PageNumber"/>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E94E94" w14:textId="77777777" w:rsidR="00573C0E" w:rsidRDefault="00573C0E" w:rsidP="00CF582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992535">
      <w:rPr>
        <w:rStyle w:val="PageNumber"/>
        <w:noProof/>
      </w:rPr>
      <w:t>25</w:t>
    </w:r>
    <w:r>
      <w:rPr>
        <w:rStyle w:val="PageNumber"/>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E26FC1" w14:textId="77777777" w:rsidR="00573C0E" w:rsidRPr="00C92649" w:rsidRDefault="00573C0E" w:rsidP="00482B3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9F97C9" w14:textId="77777777" w:rsidR="00573C0E" w:rsidRDefault="00573C0E" w:rsidP="00E12AF4">
      <w:r>
        <w:separator/>
      </w:r>
    </w:p>
  </w:footnote>
  <w:footnote w:type="continuationSeparator" w:id="0">
    <w:p w14:paraId="0303EBE3" w14:textId="77777777" w:rsidR="00573C0E" w:rsidRDefault="00573C0E" w:rsidP="00E12AF4">
      <w:r>
        <w:continuationSeparator/>
      </w:r>
    </w:p>
  </w:footnote>
  <w:footnote w:id="1">
    <w:p w14:paraId="1608A589" w14:textId="77777777" w:rsidR="00573C0E" w:rsidRPr="00BA3E2E" w:rsidRDefault="00573C0E" w:rsidP="0005498B">
      <w:pPr>
        <w:pStyle w:val="FootnoteText"/>
        <w:tabs>
          <w:tab w:val="left" w:pos="180"/>
        </w:tabs>
        <w:ind w:left="180" w:hanging="180"/>
        <w:rPr>
          <w:szCs w:val="20"/>
        </w:rPr>
      </w:pPr>
      <w:r w:rsidRPr="00BA3E2E">
        <w:rPr>
          <w:rStyle w:val="FootnoteReference"/>
          <w:sz w:val="20"/>
          <w:szCs w:val="20"/>
          <w:vertAlign w:val="baseline"/>
        </w:rPr>
        <w:footnoteRef/>
      </w:r>
      <w:r w:rsidRPr="00BA3E2E">
        <w:rPr>
          <w:szCs w:val="20"/>
        </w:rPr>
        <w:tab/>
        <w:t>UTC Reference</w:t>
      </w:r>
      <w:proofErr w:type="gramStart"/>
      <w:r w:rsidRPr="00BA3E2E">
        <w:rPr>
          <w:szCs w:val="20"/>
        </w:rPr>
        <w:t xml:space="preserve">:  </w:t>
      </w:r>
      <w:proofErr w:type="gramEnd"/>
      <w:r w:rsidRPr="00BA3E2E">
        <w:rPr>
          <w:szCs w:val="20"/>
        </w:rPr>
        <w:fldChar w:fldCharType="begin"/>
      </w:r>
      <w:r w:rsidRPr="00BA3E2E">
        <w:rPr>
          <w:szCs w:val="20"/>
        </w:rPr>
        <w:instrText xml:space="preserve"> HYPERLINK "http://aa.usno.navy.mil/faq/docs/UT.html" </w:instrText>
      </w:r>
      <w:r w:rsidRPr="00BA3E2E">
        <w:rPr>
          <w:szCs w:val="20"/>
        </w:rPr>
        <w:fldChar w:fldCharType="separate"/>
      </w:r>
      <w:r w:rsidRPr="00BA3E2E">
        <w:rPr>
          <w:rStyle w:val="Hyperlink"/>
          <w:szCs w:val="20"/>
        </w:rPr>
        <w:t>http://aa.usno.navy.mil/faq/docs/UT.html</w:t>
      </w:r>
      <w:r w:rsidRPr="00BA3E2E">
        <w:rPr>
          <w:szCs w:val="20"/>
        </w:rPr>
        <w:fldChar w:fldCharType="end"/>
      </w:r>
      <w:r w:rsidRPr="00BA3E2E">
        <w:rPr>
          <w:szCs w:val="20"/>
        </w:rPr>
        <w:t>.</w:t>
      </w:r>
    </w:p>
  </w:footnote>
  <w:footnote w:id="2">
    <w:p w14:paraId="64C344DB" w14:textId="77777777" w:rsidR="00573C0E" w:rsidRPr="00BA3E2E" w:rsidRDefault="00573C0E" w:rsidP="0005498B">
      <w:pPr>
        <w:pStyle w:val="FootnoteText"/>
        <w:tabs>
          <w:tab w:val="left" w:pos="180"/>
        </w:tabs>
        <w:ind w:left="180" w:hanging="180"/>
        <w:rPr>
          <w:szCs w:val="20"/>
        </w:rPr>
      </w:pPr>
      <w:r w:rsidRPr="00BA3E2E">
        <w:rPr>
          <w:rStyle w:val="FootnoteReference"/>
          <w:sz w:val="20"/>
          <w:szCs w:val="20"/>
          <w:vertAlign w:val="baseline"/>
        </w:rPr>
        <w:footnoteRef/>
      </w:r>
      <w:r w:rsidRPr="00BA3E2E">
        <w:rPr>
          <w:szCs w:val="20"/>
        </w:rPr>
        <w:tab/>
      </w:r>
      <w:r>
        <w:rPr>
          <w:szCs w:val="20"/>
        </w:rPr>
        <w:t>FLOWER appliance</w:t>
      </w:r>
      <w:r w:rsidRPr="00BA3E2E">
        <w:rPr>
          <w:szCs w:val="20"/>
        </w:rPr>
        <w:t xml:space="preserve"> clocks are synchronized to UTC using the NTP.  Per RFC 1305 section E.8, “[</w:t>
      </w:r>
      <w:proofErr w:type="gramStart"/>
      <w:r w:rsidRPr="00BA3E2E">
        <w:rPr>
          <w:szCs w:val="20"/>
        </w:rPr>
        <w:t>t]he</w:t>
      </w:r>
      <w:proofErr w:type="gramEnd"/>
      <w:r w:rsidRPr="00BA3E2E">
        <w:rPr>
          <w:szCs w:val="20"/>
        </w:rPr>
        <w:t xml:space="preserve"> NTP timescale is based on the UTC timescale, but not necessarily always coincident with it.</w:t>
      </w:r>
      <w:r>
        <w:rPr>
          <w:szCs w:val="20"/>
        </w:rPr>
        <w:t>”</w:t>
      </w:r>
      <w:r w:rsidRPr="00BA3E2E">
        <w:rPr>
          <w:szCs w:val="20"/>
        </w:rPr>
        <w:t xml:space="preserve">  </w:t>
      </w:r>
      <w:r>
        <w:rPr>
          <w:szCs w:val="20"/>
        </w:rPr>
        <w:t>“</w:t>
      </w:r>
      <w:r w:rsidRPr="00BA3E2E">
        <w:rPr>
          <w:szCs w:val="20"/>
        </w:rPr>
        <w:t>[</w:t>
      </w:r>
      <w:proofErr w:type="gramStart"/>
      <w:r w:rsidRPr="00BA3E2E">
        <w:rPr>
          <w:szCs w:val="20"/>
        </w:rPr>
        <w:t>W]hen</w:t>
      </w:r>
      <w:proofErr w:type="gramEnd"/>
      <w:r w:rsidRPr="00BA3E2E">
        <w:rPr>
          <w:szCs w:val="20"/>
        </w:rPr>
        <w:t xml:space="preserve"> a leap second is inserted in UTC and subsequently in NTP, knowledge of all previous leap seconds is lost.”</w:t>
      </w:r>
    </w:p>
  </w:footnote>
  <w:footnote w:id="3">
    <w:p w14:paraId="32358414" w14:textId="77777777" w:rsidR="00573C0E" w:rsidRPr="00894207" w:rsidRDefault="00573C0E" w:rsidP="00C94E28">
      <w:pPr>
        <w:pStyle w:val="FootnoteText"/>
      </w:pPr>
      <w:r>
        <w:rPr>
          <w:rStyle w:val="FootnoteReference"/>
        </w:rPr>
        <w:footnoteRef/>
      </w:r>
      <w:r>
        <w:t xml:space="preserve"> </w:t>
      </w:r>
      <w:r w:rsidRPr="00BA65E6">
        <w:rPr>
          <w:szCs w:val="20"/>
        </w:rPr>
        <w:t>See SFO</w:t>
      </w:r>
      <w:r>
        <w:rPr>
          <w:szCs w:val="20"/>
        </w:rPr>
        <w:t xml:space="preserve"> and SIT</w:t>
      </w:r>
      <w:r w:rsidRPr="00BA65E6">
        <w:rPr>
          <w:szCs w:val="20"/>
        </w:rPr>
        <w:t xml:space="preserve"> in Section </w:t>
      </w:r>
      <w:hyperlink w:anchor="Processing" w:history="1">
        <w:r w:rsidRPr="00BA65E6">
          <w:rPr>
            <w:rStyle w:val="Hyperlink"/>
            <w:szCs w:val="20"/>
          </w:rPr>
          <w:t>2.4</w:t>
        </w:r>
      </w:hyperlink>
      <w:r w:rsidRPr="00894207">
        <w:rPr>
          <w:szCs w:val="20"/>
        </w:rPr>
        <w:t>, Processing.</w:t>
      </w:r>
    </w:p>
  </w:footnote>
  <w:footnote w:id="4">
    <w:p w14:paraId="4A18AE75" w14:textId="77777777" w:rsidR="00573C0E" w:rsidRDefault="00573C0E" w:rsidP="00BA3E2E">
      <w:pPr>
        <w:pStyle w:val="FootnoteText"/>
        <w:ind w:left="180" w:hanging="180"/>
      </w:pPr>
      <w:r w:rsidRPr="00BA3E2E">
        <w:rPr>
          <w:rStyle w:val="FootnoteReference"/>
          <w:sz w:val="20"/>
          <w:szCs w:val="20"/>
          <w:vertAlign w:val="baseline"/>
        </w:rPr>
        <w:footnoteRef/>
      </w:r>
      <w:r>
        <w:tab/>
        <w:t xml:space="preserve">Reference:  </w:t>
      </w:r>
      <w:hyperlink r:id="rId1" w:history="1">
        <w:r w:rsidRPr="00184CF9">
          <w:rPr>
            <w:rStyle w:val="Hyperlink"/>
          </w:rPr>
          <w:t>http://en.wikipedia.org/wiki/IEEE_802.1Q</w:t>
        </w:r>
      </w:hyperlink>
      <w:r>
        <w:t>.</w:t>
      </w:r>
    </w:p>
  </w:footnote>
  <w:footnote w:id="5">
    <w:p w14:paraId="2FE9AB60" w14:textId="77777777" w:rsidR="00573C0E" w:rsidRPr="002B3143" w:rsidRDefault="00573C0E" w:rsidP="00BA3E2E">
      <w:pPr>
        <w:pStyle w:val="FootnoteText"/>
        <w:ind w:left="180" w:hanging="180"/>
      </w:pPr>
      <w:r w:rsidRPr="00BA3E2E">
        <w:rPr>
          <w:rStyle w:val="FootnoteReference"/>
          <w:sz w:val="20"/>
          <w:szCs w:val="20"/>
          <w:vertAlign w:val="baseline"/>
        </w:rPr>
        <w:footnoteRef/>
      </w:r>
      <w:r>
        <w:tab/>
      </w:r>
      <w:r w:rsidRPr="00DB1E26">
        <w:t>Reference</w:t>
      </w:r>
      <w:r>
        <w:t xml:space="preserve">:  </w:t>
      </w:r>
      <w:hyperlink r:id="rId2" w:history="1">
        <w:r>
          <w:rPr>
            <w:rStyle w:val="Hyperlink"/>
          </w:rPr>
          <w:t>http://www.iana.org/assignments/protocol-numbers</w:t>
        </w:r>
      </w:hyperlink>
      <w:r>
        <w:t>.</w:t>
      </w:r>
    </w:p>
  </w:footnote>
  <w:footnote w:id="6">
    <w:p w14:paraId="326058CB" w14:textId="77777777" w:rsidR="00573C0E" w:rsidRPr="002B3143" w:rsidRDefault="00573C0E" w:rsidP="00592E0C">
      <w:pPr>
        <w:pStyle w:val="FootnoteText"/>
        <w:ind w:left="180" w:hanging="180"/>
      </w:pPr>
      <w:r w:rsidRPr="00BA3E2E">
        <w:rPr>
          <w:rStyle w:val="FootnoteReference"/>
          <w:sz w:val="20"/>
          <w:szCs w:val="20"/>
          <w:vertAlign w:val="baseline"/>
        </w:rPr>
        <w:footnoteRef/>
      </w:r>
      <w:r>
        <w:tab/>
      </w:r>
      <w:r w:rsidRPr="00DB1E26">
        <w:t>Reference</w:t>
      </w:r>
      <w:r>
        <w:t xml:space="preserve">:  </w:t>
      </w:r>
      <w:hyperlink r:id="rId3" w:history="1">
        <w:r>
          <w:rPr>
            <w:rStyle w:val="Hyperlink"/>
          </w:rPr>
          <w:t>http://www.iana.org/assignments/protocol-numbers</w:t>
        </w:r>
      </w:hyperlink>
      <w:r>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E783F7" w14:textId="77777777" w:rsidR="00573C0E" w:rsidRPr="00121343" w:rsidRDefault="00573C0E" w:rsidP="00121343">
    <w:pPr>
      <w:pStyle w:val="Header"/>
      <w:jc w:val="right"/>
      <w:rPr>
        <w:rFonts w:ascii="Arial" w:hAnsi="Arial" w:cs="Arial"/>
        <w:sz w:val="20"/>
        <w:szCs w:val="20"/>
      </w:rPr>
    </w:pPr>
    <w:r w:rsidRPr="00121343">
      <w:rPr>
        <w:rFonts w:ascii="Arial" w:hAnsi="Arial" w:cs="Arial"/>
        <w:sz w:val="20"/>
        <w:szCs w:val="20"/>
      </w:rPr>
      <w:t>P</w:t>
    </w:r>
    <w:r>
      <w:rPr>
        <w:noProof/>
      </w:rPr>
      <w:drawing>
        <wp:anchor distT="0" distB="0" distL="0" distR="0" simplePos="0" relativeHeight="251657216" behindDoc="1" locked="0" layoutInCell="1" allowOverlap="1" wp14:anchorId="6ECE6EC3" wp14:editId="007C11F9">
          <wp:simplePos x="0" y="0"/>
          <wp:positionH relativeFrom="page">
            <wp:posOffset>0</wp:posOffset>
          </wp:positionH>
          <wp:positionV relativeFrom="page">
            <wp:posOffset>0</wp:posOffset>
          </wp:positionV>
          <wp:extent cx="7772400" cy="10057765"/>
          <wp:effectExtent l="0" t="0" r="0" b="635"/>
          <wp:wrapNone/>
          <wp:docPr id="8" name="Front Cov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Cover Templ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77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1343">
      <w:rPr>
        <w:rFonts w:ascii="Arial" w:hAnsi="Arial" w:cs="Arial"/>
        <w:sz w:val="20"/>
        <w:szCs w:val="20"/>
      </w:rPr>
      <w:t>NNL-18428</w:t>
    </w:r>
    <w:r>
      <w:rPr>
        <w:rFonts w:ascii="Arial" w:hAnsi="Arial" w:cs="Arial"/>
        <w:sz w:val="20"/>
        <w:szCs w:val="20"/>
      </w:rPr>
      <w:t>,</w:t>
    </w:r>
    <w:r w:rsidRPr="00121343">
      <w:rPr>
        <w:rFonts w:ascii="Arial" w:hAnsi="Arial" w:cs="Arial"/>
        <w:sz w:val="20"/>
        <w:szCs w:val="20"/>
      </w:rPr>
      <w:t xml:space="preserve"> Rev. 3</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0C65D" w14:textId="77777777" w:rsidR="00573C0E" w:rsidRPr="00881C63" w:rsidRDefault="00573C0E" w:rsidP="00881C63">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A3E245" w14:textId="77777777" w:rsidR="00573C0E" w:rsidRPr="00C65ED2" w:rsidRDefault="00573C0E" w:rsidP="00482B31">
    <w:pPr>
      <w:numPr>
        <w:ins w:id="0" w:author="Sharon Johnson" w:date="2009-05-08T09:41:00Z"/>
      </w:numPr>
      <w:jc w:val="right"/>
      <w:rPr>
        <w:sz w:val="24"/>
      </w:rPr>
    </w:pPr>
    <w:r w:rsidRPr="00C65ED2">
      <w:rPr>
        <w:rFonts w:hint="eastAsia"/>
        <w:sz w:val="24"/>
      </w:rPr>
      <w:t>PNNL-18428 Rev.</w:t>
    </w:r>
    <w:r>
      <w:rPr>
        <w:sz w:val="24"/>
      </w:rPr>
      <w:t xml:space="preserve"> 3</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06AAF9" w14:textId="77777777" w:rsidR="00573C0E" w:rsidRPr="006F32C6" w:rsidRDefault="00573C0E" w:rsidP="004023E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FE9B7" w14:textId="77777777" w:rsidR="00573C0E" w:rsidRPr="00CF5828" w:rsidRDefault="00573C0E" w:rsidP="00CF582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01E598" w14:textId="77777777" w:rsidR="00573C0E" w:rsidRPr="00C92649" w:rsidRDefault="00573C0E" w:rsidP="00482B31">
    <w:r>
      <w:rPr>
        <w:noProof/>
      </w:rPr>
      <w:drawing>
        <wp:anchor distT="0" distB="0" distL="0" distR="0" simplePos="0" relativeHeight="251658240" behindDoc="1" locked="0" layoutInCell="1" allowOverlap="1" wp14:anchorId="32CA3CEC" wp14:editId="138FFDCF">
          <wp:simplePos x="0" y="0"/>
          <wp:positionH relativeFrom="page">
            <wp:posOffset>0</wp:posOffset>
          </wp:positionH>
          <wp:positionV relativeFrom="page">
            <wp:posOffset>0</wp:posOffset>
          </wp:positionV>
          <wp:extent cx="7772400" cy="10058400"/>
          <wp:effectExtent l="0" t="0" r="0" b="0"/>
          <wp:wrapNone/>
          <wp:docPr id="9" name="Back Cov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 Cover Templa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79C60C2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2">
    <w:nsid w:val="032B4A47"/>
    <w:multiLevelType w:val="hybridMultilevel"/>
    <w:tmpl w:val="9C667D9E"/>
    <w:lvl w:ilvl="0" w:tplc="8FA4F40E">
      <w:start w:val="1"/>
      <w:numFmt w:val="decimal"/>
      <w:lvlText w:val="%1"/>
      <w:lvlJc w:val="left"/>
      <w:pPr>
        <w:ind w:left="720" w:hanging="360"/>
      </w:pPr>
      <w:rPr>
        <w:rFonts w:hint="default"/>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6">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7">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8">
    <w:nsid w:val="3FCB2172"/>
    <w:multiLevelType w:val="hybridMultilevel"/>
    <w:tmpl w:val="A33016E8"/>
    <w:lvl w:ilvl="0" w:tplc="E0245596">
      <w:start w:val="1"/>
      <w:numFmt w:val="bullet"/>
      <w:pStyle w:val="ListBulletLevel2"/>
      <w:lvlText w:val=""/>
      <w:lvlJc w:val="left"/>
      <w:pPr>
        <w:tabs>
          <w:tab w:val="num" w:pos="792"/>
        </w:tabs>
        <w:ind w:left="720" w:hanging="288"/>
      </w:pPr>
      <w:rPr>
        <w:rFonts w:ascii="Symbol" w:hAnsi="Symbol" w:hint="default"/>
      </w:rPr>
    </w:lvl>
    <w:lvl w:ilvl="1" w:tplc="F530E77C" w:tentative="1">
      <w:start w:val="1"/>
      <w:numFmt w:val="bullet"/>
      <w:lvlText w:val="o"/>
      <w:lvlJc w:val="left"/>
      <w:pPr>
        <w:tabs>
          <w:tab w:val="num" w:pos="1440"/>
        </w:tabs>
        <w:ind w:left="1440" w:hanging="360"/>
      </w:pPr>
      <w:rPr>
        <w:rFonts w:ascii="Courier New" w:hAnsi="Courier New" w:hint="default"/>
      </w:rPr>
    </w:lvl>
    <w:lvl w:ilvl="2" w:tplc="3DD8E300" w:tentative="1">
      <w:start w:val="1"/>
      <w:numFmt w:val="bullet"/>
      <w:lvlText w:val=""/>
      <w:lvlJc w:val="left"/>
      <w:pPr>
        <w:tabs>
          <w:tab w:val="num" w:pos="2160"/>
        </w:tabs>
        <w:ind w:left="2160" w:hanging="360"/>
      </w:pPr>
      <w:rPr>
        <w:rFonts w:ascii="Wingdings" w:hAnsi="Wingdings" w:hint="default"/>
      </w:rPr>
    </w:lvl>
    <w:lvl w:ilvl="3" w:tplc="1CFC670A" w:tentative="1">
      <w:start w:val="1"/>
      <w:numFmt w:val="bullet"/>
      <w:lvlText w:val=""/>
      <w:lvlJc w:val="left"/>
      <w:pPr>
        <w:tabs>
          <w:tab w:val="num" w:pos="2880"/>
        </w:tabs>
        <w:ind w:left="2880" w:hanging="360"/>
      </w:pPr>
      <w:rPr>
        <w:rFonts w:ascii="Symbol" w:hAnsi="Symbol" w:hint="default"/>
      </w:rPr>
    </w:lvl>
    <w:lvl w:ilvl="4" w:tplc="5D38BD4E" w:tentative="1">
      <w:start w:val="1"/>
      <w:numFmt w:val="bullet"/>
      <w:lvlText w:val="o"/>
      <w:lvlJc w:val="left"/>
      <w:pPr>
        <w:tabs>
          <w:tab w:val="num" w:pos="3600"/>
        </w:tabs>
        <w:ind w:left="3600" w:hanging="360"/>
      </w:pPr>
      <w:rPr>
        <w:rFonts w:ascii="Courier New" w:hAnsi="Courier New" w:hint="default"/>
      </w:rPr>
    </w:lvl>
    <w:lvl w:ilvl="5" w:tplc="E0CCA598" w:tentative="1">
      <w:start w:val="1"/>
      <w:numFmt w:val="bullet"/>
      <w:lvlText w:val=""/>
      <w:lvlJc w:val="left"/>
      <w:pPr>
        <w:tabs>
          <w:tab w:val="num" w:pos="4320"/>
        </w:tabs>
        <w:ind w:left="4320" w:hanging="360"/>
      </w:pPr>
      <w:rPr>
        <w:rFonts w:ascii="Wingdings" w:hAnsi="Wingdings" w:hint="default"/>
      </w:rPr>
    </w:lvl>
    <w:lvl w:ilvl="6" w:tplc="46B2A72A" w:tentative="1">
      <w:start w:val="1"/>
      <w:numFmt w:val="bullet"/>
      <w:lvlText w:val=""/>
      <w:lvlJc w:val="left"/>
      <w:pPr>
        <w:tabs>
          <w:tab w:val="num" w:pos="5040"/>
        </w:tabs>
        <w:ind w:left="5040" w:hanging="360"/>
      </w:pPr>
      <w:rPr>
        <w:rFonts w:ascii="Symbol" w:hAnsi="Symbol" w:hint="default"/>
      </w:rPr>
    </w:lvl>
    <w:lvl w:ilvl="7" w:tplc="62D86692" w:tentative="1">
      <w:start w:val="1"/>
      <w:numFmt w:val="bullet"/>
      <w:lvlText w:val="o"/>
      <w:lvlJc w:val="left"/>
      <w:pPr>
        <w:tabs>
          <w:tab w:val="num" w:pos="5760"/>
        </w:tabs>
        <w:ind w:left="5760" w:hanging="360"/>
      </w:pPr>
      <w:rPr>
        <w:rFonts w:ascii="Courier New" w:hAnsi="Courier New" w:hint="default"/>
      </w:rPr>
    </w:lvl>
    <w:lvl w:ilvl="8" w:tplc="4C664E94" w:tentative="1">
      <w:start w:val="1"/>
      <w:numFmt w:val="bullet"/>
      <w:lvlText w:val=""/>
      <w:lvlJc w:val="left"/>
      <w:pPr>
        <w:tabs>
          <w:tab w:val="num" w:pos="6480"/>
        </w:tabs>
        <w:ind w:left="6480" w:hanging="360"/>
      </w:pPr>
      <w:rPr>
        <w:rFonts w:ascii="Wingdings" w:hAnsi="Wingdings" w:hint="default"/>
      </w:rPr>
    </w:lvl>
  </w:abstractNum>
  <w:abstractNum w:abstractNumId="9">
    <w:nsid w:val="526B24AD"/>
    <w:multiLevelType w:val="hybridMultilevel"/>
    <w:tmpl w:val="80D016E6"/>
    <w:lvl w:ilvl="0" w:tplc="FB580850">
      <w:start w:val="1"/>
      <w:numFmt w:val="bullet"/>
      <w:pStyle w:val="ListBullet3"/>
      <w:lvlText w:val="○"/>
      <w:lvlJc w:val="left"/>
      <w:pPr>
        <w:tabs>
          <w:tab w:val="num" w:pos="1080"/>
        </w:tabs>
        <w:ind w:left="1080" w:hanging="360"/>
      </w:pPr>
      <w:rPr>
        <w:rFonts w:ascii="Times New Roman" w:hAnsi="Times New Roman" w:cs="Times New Roman" w:hint="default"/>
      </w:rPr>
    </w:lvl>
    <w:lvl w:ilvl="1" w:tplc="2B92098A" w:tentative="1">
      <w:start w:val="1"/>
      <w:numFmt w:val="bullet"/>
      <w:lvlText w:val="o"/>
      <w:lvlJc w:val="left"/>
      <w:pPr>
        <w:tabs>
          <w:tab w:val="num" w:pos="1440"/>
        </w:tabs>
        <w:ind w:left="1440" w:hanging="360"/>
      </w:pPr>
      <w:rPr>
        <w:rFonts w:ascii="Courier New" w:hAnsi="Courier New" w:cs="Courier New" w:hint="default"/>
      </w:rPr>
    </w:lvl>
    <w:lvl w:ilvl="2" w:tplc="5AD62990" w:tentative="1">
      <w:start w:val="1"/>
      <w:numFmt w:val="bullet"/>
      <w:lvlText w:val=""/>
      <w:lvlJc w:val="left"/>
      <w:pPr>
        <w:tabs>
          <w:tab w:val="num" w:pos="2160"/>
        </w:tabs>
        <w:ind w:left="2160" w:hanging="360"/>
      </w:pPr>
      <w:rPr>
        <w:rFonts w:ascii="Wingdings" w:hAnsi="Wingdings" w:hint="default"/>
      </w:rPr>
    </w:lvl>
    <w:lvl w:ilvl="3" w:tplc="D18ED182" w:tentative="1">
      <w:start w:val="1"/>
      <w:numFmt w:val="bullet"/>
      <w:lvlText w:val=""/>
      <w:lvlJc w:val="left"/>
      <w:pPr>
        <w:tabs>
          <w:tab w:val="num" w:pos="2880"/>
        </w:tabs>
        <w:ind w:left="2880" w:hanging="360"/>
      </w:pPr>
      <w:rPr>
        <w:rFonts w:ascii="Symbol" w:hAnsi="Symbol" w:hint="default"/>
      </w:rPr>
    </w:lvl>
    <w:lvl w:ilvl="4" w:tplc="20C45A10" w:tentative="1">
      <w:start w:val="1"/>
      <w:numFmt w:val="bullet"/>
      <w:lvlText w:val="o"/>
      <w:lvlJc w:val="left"/>
      <w:pPr>
        <w:tabs>
          <w:tab w:val="num" w:pos="3600"/>
        </w:tabs>
        <w:ind w:left="3600" w:hanging="360"/>
      </w:pPr>
      <w:rPr>
        <w:rFonts w:ascii="Courier New" w:hAnsi="Courier New" w:cs="Courier New" w:hint="default"/>
      </w:rPr>
    </w:lvl>
    <w:lvl w:ilvl="5" w:tplc="B308B572" w:tentative="1">
      <w:start w:val="1"/>
      <w:numFmt w:val="bullet"/>
      <w:lvlText w:val=""/>
      <w:lvlJc w:val="left"/>
      <w:pPr>
        <w:tabs>
          <w:tab w:val="num" w:pos="4320"/>
        </w:tabs>
        <w:ind w:left="4320" w:hanging="360"/>
      </w:pPr>
      <w:rPr>
        <w:rFonts w:ascii="Wingdings" w:hAnsi="Wingdings" w:hint="default"/>
      </w:rPr>
    </w:lvl>
    <w:lvl w:ilvl="6" w:tplc="58BA2A98" w:tentative="1">
      <w:start w:val="1"/>
      <w:numFmt w:val="bullet"/>
      <w:lvlText w:val=""/>
      <w:lvlJc w:val="left"/>
      <w:pPr>
        <w:tabs>
          <w:tab w:val="num" w:pos="5040"/>
        </w:tabs>
        <w:ind w:left="5040" w:hanging="360"/>
      </w:pPr>
      <w:rPr>
        <w:rFonts w:ascii="Symbol" w:hAnsi="Symbol" w:hint="default"/>
      </w:rPr>
    </w:lvl>
    <w:lvl w:ilvl="7" w:tplc="95D8FB20" w:tentative="1">
      <w:start w:val="1"/>
      <w:numFmt w:val="bullet"/>
      <w:lvlText w:val="o"/>
      <w:lvlJc w:val="left"/>
      <w:pPr>
        <w:tabs>
          <w:tab w:val="num" w:pos="5760"/>
        </w:tabs>
        <w:ind w:left="5760" w:hanging="360"/>
      </w:pPr>
      <w:rPr>
        <w:rFonts w:ascii="Courier New" w:hAnsi="Courier New" w:cs="Courier New" w:hint="default"/>
      </w:rPr>
    </w:lvl>
    <w:lvl w:ilvl="8" w:tplc="AF4EBAF4" w:tentative="1">
      <w:start w:val="1"/>
      <w:numFmt w:val="bullet"/>
      <w:lvlText w:val=""/>
      <w:lvlJc w:val="left"/>
      <w:pPr>
        <w:tabs>
          <w:tab w:val="num" w:pos="6480"/>
        </w:tabs>
        <w:ind w:left="6480" w:hanging="360"/>
      </w:pPr>
      <w:rPr>
        <w:rFonts w:ascii="Wingdings" w:hAnsi="Wingdings" w:hint="default"/>
      </w:rPr>
    </w:lvl>
  </w:abstractNum>
  <w:abstractNum w:abstractNumId="10">
    <w:nsid w:val="6C8444FE"/>
    <w:multiLevelType w:val="hybridMultilevel"/>
    <w:tmpl w:val="01FC9F0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0"/>
  </w:num>
  <w:num w:numId="3">
    <w:abstractNumId w:val="5"/>
  </w:num>
  <w:num w:numId="4">
    <w:abstractNumId w:val="6"/>
  </w:num>
  <w:num w:numId="5">
    <w:abstractNumId w:val="3"/>
  </w:num>
  <w:num w:numId="6">
    <w:abstractNumId w:val="1"/>
  </w:num>
  <w:num w:numId="7">
    <w:abstractNumId w:val="9"/>
  </w:num>
  <w:num w:numId="8">
    <w:abstractNumId w:val="8"/>
  </w:num>
  <w:num w:numId="9">
    <w:abstractNumId w:val="7"/>
  </w:num>
  <w:num w:numId="10">
    <w:abstractNumId w:val="4"/>
  </w:num>
  <w:num w:numId="11">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mirrorMargin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715E"/>
    <w:rsid w:val="00001ACE"/>
    <w:rsid w:val="00001B1B"/>
    <w:rsid w:val="00002695"/>
    <w:rsid w:val="00002F16"/>
    <w:rsid w:val="0000349E"/>
    <w:rsid w:val="00003D03"/>
    <w:rsid w:val="00004205"/>
    <w:rsid w:val="0000436E"/>
    <w:rsid w:val="000045AB"/>
    <w:rsid w:val="0000537E"/>
    <w:rsid w:val="00005C16"/>
    <w:rsid w:val="00005EBE"/>
    <w:rsid w:val="000071B8"/>
    <w:rsid w:val="000132F0"/>
    <w:rsid w:val="00013D06"/>
    <w:rsid w:val="00014A3E"/>
    <w:rsid w:val="00017B5A"/>
    <w:rsid w:val="00017DCA"/>
    <w:rsid w:val="000227D8"/>
    <w:rsid w:val="00022C41"/>
    <w:rsid w:val="00024C93"/>
    <w:rsid w:val="000256DC"/>
    <w:rsid w:val="0002656F"/>
    <w:rsid w:val="000273BB"/>
    <w:rsid w:val="000279E2"/>
    <w:rsid w:val="00030535"/>
    <w:rsid w:val="000315FA"/>
    <w:rsid w:val="00032164"/>
    <w:rsid w:val="00033754"/>
    <w:rsid w:val="00033796"/>
    <w:rsid w:val="00033D54"/>
    <w:rsid w:val="00034DFF"/>
    <w:rsid w:val="00037025"/>
    <w:rsid w:val="00037221"/>
    <w:rsid w:val="00041769"/>
    <w:rsid w:val="000418E4"/>
    <w:rsid w:val="00041B1E"/>
    <w:rsid w:val="000424FF"/>
    <w:rsid w:val="0004291C"/>
    <w:rsid w:val="0004563C"/>
    <w:rsid w:val="000470D8"/>
    <w:rsid w:val="00047130"/>
    <w:rsid w:val="00050514"/>
    <w:rsid w:val="00050769"/>
    <w:rsid w:val="00050E64"/>
    <w:rsid w:val="00051B22"/>
    <w:rsid w:val="0005205A"/>
    <w:rsid w:val="00053799"/>
    <w:rsid w:val="0005395C"/>
    <w:rsid w:val="0005498B"/>
    <w:rsid w:val="00056632"/>
    <w:rsid w:val="00060776"/>
    <w:rsid w:val="00061198"/>
    <w:rsid w:val="00063098"/>
    <w:rsid w:val="00064797"/>
    <w:rsid w:val="00065379"/>
    <w:rsid w:val="000656A6"/>
    <w:rsid w:val="00065BFF"/>
    <w:rsid w:val="00065DA2"/>
    <w:rsid w:val="000662F5"/>
    <w:rsid w:val="00067698"/>
    <w:rsid w:val="00067E4E"/>
    <w:rsid w:val="00070F4E"/>
    <w:rsid w:val="00072D1C"/>
    <w:rsid w:val="00073712"/>
    <w:rsid w:val="00073FE7"/>
    <w:rsid w:val="000775D9"/>
    <w:rsid w:val="00081040"/>
    <w:rsid w:val="000811A5"/>
    <w:rsid w:val="000830AB"/>
    <w:rsid w:val="00083726"/>
    <w:rsid w:val="000839B1"/>
    <w:rsid w:val="00085B73"/>
    <w:rsid w:val="00086183"/>
    <w:rsid w:val="000861DA"/>
    <w:rsid w:val="00087BEC"/>
    <w:rsid w:val="000909B8"/>
    <w:rsid w:val="00090A64"/>
    <w:rsid w:val="000914BF"/>
    <w:rsid w:val="000946BF"/>
    <w:rsid w:val="00095DEF"/>
    <w:rsid w:val="0009672E"/>
    <w:rsid w:val="00097061"/>
    <w:rsid w:val="00097898"/>
    <w:rsid w:val="000A15D5"/>
    <w:rsid w:val="000A2EE6"/>
    <w:rsid w:val="000A3F78"/>
    <w:rsid w:val="000A41D1"/>
    <w:rsid w:val="000A5FD7"/>
    <w:rsid w:val="000A6600"/>
    <w:rsid w:val="000A7988"/>
    <w:rsid w:val="000B015B"/>
    <w:rsid w:val="000B0532"/>
    <w:rsid w:val="000B232D"/>
    <w:rsid w:val="000B3604"/>
    <w:rsid w:val="000B4A17"/>
    <w:rsid w:val="000B5B0C"/>
    <w:rsid w:val="000B5B3A"/>
    <w:rsid w:val="000B7612"/>
    <w:rsid w:val="000C1C47"/>
    <w:rsid w:val="000C4906"/>
    <w:rsid w:val="000C57DC"/>
    <w:rsid w:val="000D1A01"/>
    <w:rsid w:val="000D1F9E"/>
    <w:rsid w:val="000D3092"/>
    <w:rsid w:val="000D368F"/>
    <w:rsid w:val="000D36F7"/>
    <w:rsid w:val="000D7723"/>
    <w:rsid w:val="000E107A"/>
    <w:rsid w:val="000E1BCC"/>
    <w:rsid w:val="000E42C2"/>
    <w:rsid w:val="000E6C5B"/>
    <w:rsid w:val="000E7EB7"/>
    <w:rsid w:val="000F09C6"/>
    <w:rsid w:val="000F195A"/>
    <w:rsid w:val="000F395C"/>
    <w:rsid w:val="000F427F"/>
    <w:rsid w:val="000F4879"/>
    <w:rsid w:val="00100685"/>
    <w:rsid w:val="00102D3F"/>
    <w:rsid w:val="00105D47"/>
    <w:rsid w:val="00105D88"/>
    <w:rsid w:val="0010647C"/>
    <w:rsid w:val="00106B8F"/>
    <w:rsid w:val="0010770A"/>
    <w:rsid w:val="00107C55"/>
    <w:rsid w:val="00110CF6"/>
    <w:rsid w:val="0011101A"/>
    <w:rsid w:val="001135E3"/>
    <w:rsid w:val="001137AF"/>
    <w:rsid w:val="00113995"/>
    <w:rsid w:val="00113EA5"/>
    <w:rsid w:val="00113FF1"/>
    <w:rsid w:val="0011743E"/>
    <w:rsid w:val="001177D3"/>
    <w:rsid w:val="001179B4"/>
    <w:rsid w:val="00121343"/>
    <w:rsid w:val="001225D6"/>
    <w:rsid w:val="00123D83"/>
    <w:rsid w:val="00134E20"/>
    <w:rsid w:val="00135DD2"/>
    <w:rsid w:val="001360A4"/>
    <w:rsid w:val="001426C0"/>
    <w:rsid w:val="00142BF5"/>
    <w:rsid w:val="0014359F"/>
    <w:rsid w:val="00144066"/>
    <w:rsid w:val="0014564D"/>
    <w:rsid w:val="00146A4A"/>
    <w:rsid w:val="00151375"/>
    <w:rsid w:val="00151762"/>
    <w:rsid w:val="00151ADD"/>
    <w:rsid w:val="00155352"/>
    <w:rsid w:val="001554AC"/>
    <w:rsid w:val="00157AA3"/>
    <w:rsid w:val="00160165"/>
    <w:rsid w:val="001602EF"/>
    <w:rsid w:val="00160931"/>
    <w:rsid w:val="001611D3"/>
    <w:rsid w:val="0016152D"/>
    <w:rsid w:val="001630AA"/>
    <w:rsid w:val="00163A11"/>
    <w:rsid w:val="00166F30"/>
    <w:rsid w:val="001708EA"/>
    <w:rsid w:val="00170944"/>
    <w:rsid w:val="00171917"/>
    <w:rsid w:val="00171F9A"/>
    <w:rsid w:val="001728A5"/>
    <w:rsid w:val="00174715"/>
    <w:rsid w:val="00174D37"/>
    <w:rsid w:val="00175184"/>
    <w:rsid w:val="001757A4"/>
    <w:rsid w:val="00175E11"/>
    <w:rsid w:val="001766DA"/>
    <w:rsid w:val="00176EA1"/>
    <w:rsid w:val="00180B42"/>
    <w:rsid w:val="00181944"/>
    <w:rsid w:val="0018467A"/>
    <w:rsid w:val="00186473"/>
    <w:rsid w:val="00186A55"/>
    <w:rsid w:val="00187223"/>
    <w:rsid w:val="00190CCD"/>
    <w:rsid w:val="00191EAD"/>
    <w:rsid w:val="00193FAE"/>
    <w:rsid w:val="00195159"/>
    <w:rsid w:val="001952BB"/>
    <w:rsid w:val="0019542A"/>
    <w:rsid w:val="001A0FA8"/>
    <w:rsid w:val="001A1528"/>
    <w:rsid w:val="001A297E"/>
    <w:rsid w:val="001A2D52"/>
    <w:rsid w:val="001A37D1"/>
    <w:rsid w:val="001A417E"/>
    <w:rsid w:val="001A49DE"/>
    <w:rsid w:val="001A4EF3"/>
    <w:rsid w:val="001A53BD"/>
    <w:rsid w:val="001A7CE8"/>
    <w:rsid w:val="001A7F22"/>
    <w:rsid w:val="001B2882"/>
    <w:rsid w:val="001B38F4"/>
    <w:rsid w:val="001B4DC6"/>
    <w:rsid w:val="001B70E7"/>
    <w:rsid w:val="001C2631"/>
    <w:rsid w:val="001C3339"/>
    <w:rsid w:val="001C340B"/>
    <w:rsid w:val="001C3FBF"/>
    <w:rsid w:val="001C40D7"/>
    <w:rsid w:val="001C46AF"/>
    <w:rsid w:val="001C4EE0"/>
    <w:rsid w:val="001C6049"/>
    <w:rsid w:val="001D1A7D"/>
    <w:rsid w:val="001D1D74"/>
    <w:rsid w:val="001D1DA6"/>
    <w:rsid w:val="001D2157"/>
    <w:rsid w:val="001D2527"/>
    <w:rsid w:val="001D40C4"/>
    <w:rsid w:val="001D54DB"/>
    <w:rsid w:val="001D5F99"/>
    <w:rsid w:val="001D6B77"/>
    <w:rsid w:val="001D6DFF"/>
    <w:rsid w:val="001D768B"/>
    <w:rsid w:val="001D7C98"/>
    <w:rsid w:val="001E0FE8"/>
    <w:rsid w:val="001E3482"/>
    <w:rsid w:val="001E39E7"/>
    <w:rsid w:val="001E3A95"/>
    <w:rsid w:val="001E5641"/>
    <w:rsid w:val="001E57ED"/>
    <w:rsid w:val="001E673D"/>
    <w:rsid w:val="001F0834"/>
    <w:rsid w:val="001F093A"/>
    <w:rsid w:val="001F1633"/>
    <w:rsid w:val="001F1BEB"/>
    <w:rsid w:val="001F715E"/>
    <w:rsid w:val="001F73D3"/>
    <w:rsid w:val="002002C2"/>
    <w:rsid w:val="0020148E"/>
    <w:rsid w:val="00203F71"/>
    <w:rsid w:val="00205783"/>
    <w:rsid w:val="00206013"/>
    <w:rsid w:val="00207267"/>
    <w:rsid w:val="00207803"/>
    <w:rsid w:val="002079F9"/>
    <w:rsid w:val="00212470"/>
    <w:rsid w:val="0021295C"/>
    <w:rsid w:val="00212A75"/>
    <w:rsid w:val="00213DDD"/>
    <w:rsid w:val="002146A6"/>
    <w:rsid w:val="002146B7"/>
    <w:rsid w:val="00220FCD"/>
    <w:rsid w:val="00221CD7"/>
    <w:rsid w:val="00222799"/>
    <w:rsid w:val="002238BF"/>
    <w:rsid w:val="0022497D"/>
    <w:rsid w:val="00224A90"/>
    <w:rsid w:val="0022648B"/>
    <w:rsid w:val="00227FD1"/>
    <w:rsid w:val="00230CB7"/>
    <w:rsid w:val="00230F90"/>
    <w:rsid w:val="00233139"/>
    <w:rsid w:val="002348A4"/>
    <w:rsid w:val="00235589"/>
    <w:rsid w:val="00241680"/>
    <w:rsid w:val="00241FEB"/>
    <w:rsid w:val="00242047"/>
    <w:rsid w:val="0024291B"/>
    <w:rsid w:val="00243967"/>
    <w:rsid w:val="00244FF5"/>
    <w:rsid w:val="0024791F"/>
    <w:rsid w:val="002502FB"/>
    <w:rsid w:val="00250734"/>
    <w:rsid w:val="0025125D"/>
    <w:rsid w:val="00251DF2"/>
    <w:rsid w:val="00253A0F"/>
    <w:rsid w:val="002559EE"/>
    <w:rsid w:val="00260AE6"/>
    <w:rsid w:val="00260D61"/>
    <w:rsid w:val="002616AA"/>
    <w:rsid w:val="00263914"/>
    <w:rsid w:val="00265453"/>
    <w:rsid w:val="00265C75"/>
    <w:rsid w:val="00270786"/>
    <w:rsid w:val="00270B1C"/>
    <w:rsid w:val="00270CEA"/>
    <w:rsid w:val="00271069"/>
    <w:rsid w:val="00271867"/>
    <w:rsid w:val="00273D1A"/>
    <w:rsid w:val="00274F0D"/>
    <w:rsid w:val="00274F45"/>
    <w:rsid w:val="00275EF8"/>
    <w:rsid w:val="00277225"/>
    <w:rsid w:val="00280BB1"/>
    <w:rsid w:val="0028105A"/>
    <w:rsid w:val="002833E0"/>
    <w:rsid w:val="00284173"/>
    <w:rsid w:val="002901BD"/>
    <w:rsid w:val="002917DB"/>
    <w:rsid w:val="00292478"/>
    <w:rsid w:val="00292636"/>
    <w:rsid w:val="00292948"/>
    <w:rsid w:val="0029305D"/>
    <w:rsid w:val="002940AE"/>
    <w:rsid w:val="002A0F60"/>
    <w:rsid w:val="002A2B6D"/>
    <w:rsid w:val="002A2CC2"/>
    <w:rsid w:val="002A3667"/>
    <w:rsid w:val="002A3743"/>
    <w:rsid w:val="002A5D58"/>
    <w:rsid w:val="002A6337"/>
    <w:rsid w:val="002A762B"/>
    <w:rsid w:val="002A7B2A"/>
    <w:rsid w:val="002A7B89"/>
    <w:rsid w:val="002A7B97"/>
    <w:rsid w:val="002B0DF0"/>
    <w:rsid w:val="002B11CD"/>
    <w:rsid w:val="002B20F9"/>
    <w:rsid w:val="002B22F1"/>
    <w:rsid w:val="002B4E33"/>
    <w:rsid w:val="002B5195"/>
    <w:rsid w:val="002B51AF"/>
    <w:rsid w:val="002B5216"/>
    <w:rsid w:val="002B55B8"/>
    <w:rsid w:val="002B65E2"/>
    <w:rsid w:val="002B669C"/>
    <w:rsid w:val="002B671F"/>
    <w:rsid w:val="002B6D2D"/>
    <w:rsid w:val="002C247D"/>
    <w:rsid w:val="002C2CBE"/>
    <w:rsid w:val="002C2D40"/>
    <w:rsid w:val="002C39C4"/>
    <w:rsid w:val="002C4EB4"/>
    <w:rsid w:val="002C7488"/>
    <w:rsid w:val="002C7924"/>
    <w:rsid w:val="002C7D82"/>
    <w:rsid w:val="002D0739"/>
    <w:rsid w:val="002D34F8"/>
    <w:rsid w:val="002D5B0B"/>
    <w:rsid w:val="002D5B6F"/>
    <w:rsid w:val="002D78CC"/>
    <w:rsid w:val="002E17F7"/>
    <w:rsid w:val="002E1BD5"/>
    <w:rsid w:val="002E424E"/>
    <w:rsid w:val="002E6EBB"/>
    <w:rsid w:val="002E7258"/>
    <w:rsid w:val="002F035E"/>
    <w:rsid w:val="002F08B9"/>
    <w:rsid w:val="002F12B0"/>
    <w:rsid w:val="002F134C"/>
    <w:rsid w:val="002F15CE"/>
    <w:rsid w:val="002F17BE"/>
    <w:rsid w:val="002F1DC6"/>
    <w:rsid w:val="002F220C"/>
    <w:rsid w:val="002F6352"/>
    <w:rsid w:val="002F7DD1"/>
    <w:rsid w:val="003009B3"/>
    <w:rsid w:val="00303D38"/>
    <w:rsid w:val="00304964"/>
    <w:rsid w:val="00305000"/>
    <w:rsid w:val="0030544E"/>
    <w:rsid w:val="003054F4"/>
    <w:rsid w:val="00305F52"/>
    <w:rsid w:val="00306155"/>
    <w:rsid w:val="0030654F"/>
    <w:rsid w:val="00307A5D"/>
    <w:rsid w:val="00307BF1"/>
    <w:rsid w:val="00307F10"/>
    <w:rsid w:val="00310EAC"/>
    <w:rsid w:val="00313889"/>
    <w:rsid w:val="003147E6"/>
    <w:rsid w:val="003153A4"/>
    <w:rsid w:val="00315D57"/>
    <w:rsid w:val="00317534"/>
    <w:rsid w:val="00317C7C"/>
    <w:rsid w:val="00322038"/>
    <w:rsid w:val="00322258"/>
    <w:rsid w:val="0032310D"/>
    <w:rsid w:val="00323B54"/>
    <w:rsid w:val="0032453F"/>
    <w:rsid w:val="003258D4"/>
    <w:rsid w:val="003266DB"/>
    <w:rsid w:val="003304DA"/>
    <w:rsid w:val="00332A29"/>
    <w:rsid w:val="00336233"/>
    <w:rsid w:val="003363C0"/>
    <w:rsid w:val="00336B83"/>
    <w:rsid w:val="00337F48"/>
    <w:rsid w:val="00342479"/>
    <w:rsid w:val="0034731F"/>
    <w:rsid w:val="00352824"/>
    <w:rsid w:val="003531F3"/>
    <w:rsid w:val="003535F3"/>
    <w:rsid w:val="00354D3D"/>
    <w:rsid w:val="00355107"/>
    <w:rsid w:val="0035549C"/>
    <w:rsid w:val="003561F9"/>
    <w:rsid w:val="00357C2D"/>
    <w:rsid w:val="00357FDC"/>
    <w:rsid w:val="00361042"/>
    <w:rsid w:val="00361152"/>
    <w:rsid w:val="00362818"/>
    <w:rsid w:val="00364A28"/>
    <w:rsid w:val="00366BFF"/>
    <w:rsid w:val="00367749"/>
    <w:rsid w:val="0037180E"/>
    <w:rsid w:val="0037197B"/>
    <w:rsid w:val="00372A31"/>
    <w:rsid w:val="003742F9"/>
    <w:rsid w:val="003774F5"/>
    <w:rsid w:val="00380D2C"/>
    <w:rsid w:val="0038112F"/>
    <w:rsid w:val="00381749"/>
    <w:rsid w:val="00381B86"/>
    <w:rsid w:val="003840CE"/>
    <w:rsid w:val="00385A98"/>
    <w:rsid w:val="003865B5"/>
    <w:rsid w:val="00390DB2"/>
    <w:rsid w:val="00390EBF"/>
    <w:rsid w:val="003934C5"/>
    <w:rsid w:val="003973B8"/>
    <w:rsid w:val="003A3F68"/>
    <w:rsid w:val="003A43C3"/>
    <w:rsid w:val="003A451D"/>
    <w:rsid w:val="003A5E6A"/>
    <w:rsid w:val="003A6BEF"/>
    <w:rsid w:val="003A7F8E"/>
    <w:rsid w:val="003B0C4C"/>
    <w:rsid w:val="003B1987"/>
    <w:rsid w:val="003B1D48"/>
    <w:rsid w:val="003B5CBB"/>
    <w:rsid w:val="003B6B91"/>
    <w:rsid w:val="003B7598"/>
    <w:rsid w:val="003B763A"/>
    <w:rsid w:val="003C566B"/>
    <w:rsid w:val="003C700A"/>
    <w:rsid w:val="003C784B"/>
    <w:rsid w:val="003C7D63"/>
    <w:rsid w:val="003C7EDD"/>
    <w:rsid w:val="003D18E3"/>
    <w:rsid w:val="003D19A4"/>
    <w:rsid w:val="003D263E"/>
    <w:rsid w:val="003D3396"/>
    <w:rsid w:val="003D4792"/>
    <w:rsid w:val="003D4CB0"/>
    <w:rsid w:val="003D4CB7"/>
    <w:rsid w:val="003D4F48"/>
    <w:rsid w:val="003D5303"/>
    <w:rsid w:val="003E0822"/>
    <w:rsid w:val="003E0B23"/>
    <w:rsid w:val="003E0B88"/>
    <w:rsid w:val="003E1D34"/>
    <w:rsid w:val="003E342C"/>
    <w:rsid w:val="003E3DB8"/>
    <w:rsid w:val="003E55FF"/>
    <w:rsid w:val="003E5EC7"/>
    <w:rsid w:val="003E5FFA"/>
    <w:rsid w:val="003E6685"/>
    <w:rsid w:val="003F08D7"/>
    <w:rsid w:val="003F2C10"/>
    <w:rsid w:val="003F3073"/>
    <w:rsid w:val="003F450D"/>
    <w:rsid w:val="003F593E"/>
    <w:rsid w:val="003F5C05"/>
    <w:rsid w:val="00401137"/>
    <w:rsid w:val="00401618"/>
    <w:rsid w:val="00401832"/>
    <w:rsid w:val="004019EA"/>
    <w:rsid w:val="004023E7"/>
    <w:rsid w:val="00405D1F"/>
    <w:rsid w:val="0040688C"/>
    <w:rsid w:val="00407174"/>
    <w:rsid w:val="004103D4"/>
    <w:rsid w:val="00410DEF"/>
    <w:rsid w:val="00411B69"/>
    <w:rsid w:val="004125A2"/>
    <w:rsid w:val="00412E09"/>
    <w:rsid w:val="004141CF"/>
    <w:rsid w:val="00414F03"/>
    <w:rsid w:val="004152A3"/>
    <w:rsid w:val="004155FB"/>
    <w:rsid w:val="0041581B"/>
    <w:rsid w:val="00417396"/>
    <w:rsid w:val="004227EB"/>
    <w:rsid w:val="004228EC"/>
    <w:rsid w:val="0042476D"/>
    <w:rsid w:val="0042568A"/>
    <w:rsid w:val="004274D5"/>
    <w:rsid w:val="0043034A"/>
    <w:rsid w:val="0043095D"/>
    <w:rsid w:val="00431C36"/>
    <w:rsid w:val="00431E16"/>
    <w:rsid w:val="00434337"/>
    <w:rsid w:val="00435BFD"/>
    <w:rsid w:val="00435E27"/>
    <w:rsid w:val="00437D53"/>
    <w:rsid w:val="004407CA"/>
    <w:rsid w:val="00440E4A"/>
    <w:rsid w:val="00441F15"/>
    <w:rsid w:val="00443A49"/>
    <w:rsid w:val="004454B2"/>
    <w:rsid w:val="00445A76"/>
    <w:rsid w:val="00445FF6"/>
    <w:rsid w:val="00447242"/>
    <w:rsid w:val="004476BC"/>
    <w:rsid w:val="00447BA9"/>
    <w:rsid w:val="004509B0"/>
    <w:rsid w:val="00451760"/>
    <w:rsid w:val="004530FA"/>
    <w:rsid w:val="004535A9"/>
    <w:rsid w:val="0045373A"/>
    <w:rsid w:val="00453B3C"/>
    <w:rsid w:val="00453E98"/>
    <w:rsid w:val="00454D5A"/>
    <w:rsid w:val="00455BE8"/>
    <w:rsid w:val="00456168"/>
    <w:rsid w:val="00456598"/>
    <w:rsid w:val="0045666A"/>
    <w:rsid w:val="004570A1"/>
    <w:rsid w:val="00457335"/>
    <w:rsid w:val="00457448"/>
    <w:rsid w:val="00457478"/>
    <w:rsid w:val="00457FDF"/>
    <w:rsid w:val="00464C14"/>
    <w:rsid w:val="00466366"/>
    <w:rsid w:val="00466DCE"/>
    <w:rsid w:val="00467375"/>
    <w:rsid w:val="004673AF"/>
    <w:rsid w:val="00470129"/>
    <w:rsid w:val="004711F0"/>
    <w:rsid w:val="004718F8"/>
    <w:rsid w:val="00473E0C"/>
    <w:rsid w:val="00474984"/>
    <w:rsid w:val="004750A7"/>
    <w:rsid w:val="004759EB"/>
    <w:rsid w:val="004760FE"/>
    <w:rsid w:val="00480259"/>
    <w:rsid w:val="00482617"/>
    <w:rsid w:val="0048274B"/>
    <w:rsid w:val="00482B31"/>
    <w:rsid w:val="0048305B"/>
    <w:rsid w:val="004842B0"/>
    <w:rsid w:val="00484C31"/>
    <w:rsid w:val="0048597E"/>
    <w:rsid w:val="00485D5F"/>
    <w:rsid w:val="0048643B"/>
    <w:rsid w:val="00491689"/>
    <w:rsid w:val="00492E30"/>
    <w:rsid w:val="004935A7"/>
    <w:rsid w:val="004962C3"/>
    <w:rsid w:val="00496E99"/>
    <w:rsid w:val="004A0517"/>
    <w:rsid w:val="004A08CF"/>
    <w:rsid w:val="004A0A05"/>
    <w:rsid w:val="004A15C4"/>
    <w:rsid w:val="004A1E7C"/>
    <w:rsid w:val="004A278F"/>
    <w:rsid w:val="004A2A79"/>
    <w:rsid w:val="004A39FF"/>
    <w:rsid w:val="004A4BA1"/>
    <w:rsid w:val="004A4D26"/>
    <w:rsid w:val="004A5D04"/>
    <w:rsid w:val="004A765E"/>
    <w:rsid w:val="004A774B"/>
    <w:rsid w:val="004A78D1"/>
    <w:rsid w:val="004B06BD"/>
    <w:rsid w:val="004B1EAB"/>
    <w:rsid w:val="004B2658"/>
    <w:rsid w:val="004B425A"/>
    <w:rsid w:val="004B45EC"/>
    <w:rsid w:val="004B5E98"/>
    <w:rsid w:val="004B6CD4"/>
    <w:rsid w:val="004B7B55"/>
    <w:rsid w:val="004B7E9A"/>
    <w:rsid w:val="004C1B93"/>
    <w:rsid w:val="004C286B"/>
    <w:rsid w:val="004C58CF"/>
    <w:rsid w:val="004C68E6"/>
    <w:rsid w:val="004C7CA1"/>
    <w:rsid w:val="004C7E0D"/>
    <w:rsid w:val="004C7EA8"/>
    <w:rsid w:val="004D0E5F"/>
    <w:rsid w:val="004D384A"/>
    <w:rsid w:val="004D4950"/>
    <w:rsid w:val="004D569F"/>
    <w:rsid w:val="004D5763"/>
    <w:rsid w:val="004D581D"/>
    <w:rsid w:val="004D5AAC"/>
    <w:rsid w:val="004D5C9B"/>
    <w:rsid w:val="004D79AC"/>
    <w:rsid w:val="004E20A3"/>
    <w:rsid w:val="004E7659"/>
    <w:rsid w:val="004E79F6"/>
    <w:rsid w:val="004F011E"/>
    <w:rsid w:val="004F0DCC"/>
    <w:rsid w:val="004F1E25"/>
    <w:rsid w:val="004F3997"/>
    <w:rsid w:val="004F4995"/>
    <w:rsid w:val="004F5D8C"/>
    <w:rsid w:val="004F5F00"/>
    <w:rsid w:val="004F6221"/>
    <w:rsid w:val="004F6C09"/>
    <w:rsid w:val="0050305C"/>
    <w:rsid w:val="005038E6"/>
    <w:rsid w:val="00504DCA"/>
    <w:rsid w:val="00505D74"/>
    <w:rsid w:val="00507BDE"/>
    <w:rsid w:val="0051013C"/>
    <w:rsid w:val="005106EC"/>
    <w:rsid w:val="00511A36"/>
    <w:rsid w:val="00513088"/>
    <w:rsid w:val="005130D3"/>
    <w:rsid w:val="0051450A"/>
    <w:rsid w:val="00514FCB"/>
    <w:rsid w:val="00515DED"/>
    <w:rsid w:val="00516A1F"/>
    <w:rsid w:val="00521B0C"/>
    <w:rsid w:val="00522649"/>
    <w:rsid w:val="00522B98"/>
    <w:rsid w:val="0052334E"/>
    <w:rsid w:val="00524B3B"/>
    <w:rsid w:val="00524E0F"/>
    <w:rsid w:val="00525ABD"/>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64E"/>
    <w:rsid w:val="00541E47"/>
    <w:rsid w:val="005435F2"/>
    <w:rsid w:val="00543B2E"/>
    <w:rsid w:val="00543B73"/>
    <w:rsid w:val="005441F0"/>
    <w:rsid w:val="00545394"/>
    <w:rsid w:val="005460FA"/>
    <w:rsid w:val="005468C1"/>
    <w:rsid w:val="00546ADE"/>
    <w:rsid w:val="00546F1C"/>
    <w:rsid w:val="00547066"/>
    <w:rsid w:val="00547310"/>
    <w:rsid w:val="005475F6"/>
    <w:rsid w:val="00547F50"/>
    <w:rsid w:val="00550D4D"/>
    <w:rsid w:val="00551113"/>
    <w:rsid w:val="005511A5"/>
    <w:rsid w:val="00551711"/>
    <w:rsid w:val="00551945"/>
    <w:rsid w:val="00553B55"/>
    <w:rsid w:val="005548DE"/>
    <w:rsid w:val="0055554C"/>
    <w:rsid w:val="005556F9"/>
    <w:rsid w:val="00555C70"/>
    <w:rsid w:val="00555DDF"/>
    <w:rsid w:val="005565BE"/>
    <w:rsid w:val="00561635"/>
    <w:rsid w:val="005623E7"/>
    <w:rsid w:val="00564062"/>
    <w:rsid w:val="00564B05"/>
    <w:rsid w:val="0056515C"/>
    <w:rsid w:val="0056582C"/>
    <w:rsid w:val="00566424"/>
    <w:rsid w:val="005714E2"/>
    <w:rsid w:val="0057363E"/>
    <w:rsid w:val="00573C0E"/>
    <w:rsid w:val="0057607A"/>
    <w:rsid w:val="0057695B"/>
    <w:rsid w:val="00576E1F"/>
    <w:rsid w:val="005773C4"/>
    <w:rsid w:val="0058069F"/>
    <w:rsid w:val="00580C47"/>
    <w:rsid w:val="005822AB"/>
    <w:rsid w:val="00582348"/>
    <w:rsid w:val="005823A9"/>
    <w:rsid w:val="005826CE"/>
    <w:rsid w:val="00582C97"/>
    <w:rsid w:val="00583832"/>
    <w:rsid w:val="00583AB8"/>
    <w:rsid w:val="005861FD"/>
    <w:rsid w:val="00592E0C"/>
    <w:rsid w:val="005932B0"/>
    <w:rsid w:val="0059341D"/>
    <w:rsid w:val="00593C44"/>
    <w:rsid w:val="00593C66"/>
    <w:rsid w:val="00594AC9"/>
    <w:rsid w:val="00594F9F"/>
    <w:rsid w:val="00595A5F"/>
    <w:rsid w:val="00596CC7"/>
    <w:rsid w:val="00597004"/>
    <w:rsid w:val="005974A1"/>
    <w:rsid w:val="00597A8C"/>
    <w:rsid w:val="005A3950"/>
    <w:rsid w:val="005A4B38"/>
    <w:rsid w:val="005A517A"/>
    <w:rsid w:val="005A5DAD"/>
    <w:rsid w:val="005A5DEC"/>
    <w:rsid w:val="005A6348"/>
    <w:rsid w:val="005A6CA8"/>
    <w:rsid w:val="005A781B"/>
    <w:rsid w:val="005A7E2D"/>
    <w:rsid w:val="005B105B"/>
    <w:rsid w:val="005B1292"/>
    <w:rsid w:val="005B1C72"/>
    <w:rsid w:val="005B335B"/>
    <w:rsid w:val="005B3901"/>
    <w:rsid w:val="005B3EDA"/>
    <w:rsid w:val="005B48E6"/>
    <w:rsid w:val="005B5509"/>
    <w:rsid w:val="005B7911"/>
    <w:rsid w:val="005B7A7C"/>
    <w:rsid w:val="005C1419"/>
    <w:rsid w:val="005C19DC"/>
    <w:rsid w:val="005C3394"/>
    <w:rsid w:val="005C3894"/>
    <w:rsid w:val="005C3A0E"/>
    <w:rsid w:val="005C609B"/>
    <w:rsid w:val="005D0785"/>
    <w:rsid w:val="005D1F2D"/>
    <w:rsid w:val="005D2D4E"/>
    <w:rsid w:val="005D5739"/>
    <w:rsid w:val="005D5E47"/>
    <w:rsid w:val="005D6546"/>
    <w:rsid w:val="005D668C"/>
    <w:rsid w:val="005D6ED2"/>
    <w:rsid w:val="005D78A3"/>
    <w:rsid w:val="005E0D6A"/>
    <w:rsid w:val="005E1597"/>
    <w:rsid w:val="005E2120"/>
    <w:rsid w:val="005E2DD7"/>
    <w:rsid w:val="005E6E50"/>
    <w:rsid w:val="005F00DD"/>
    <w:rsid w:val="005F0CF2"/>
    <w:rsid w:val="005F4EA7"/>
    <w:rsid w:val="005F633F"/>
    <w:rsid w:val="005F7CF0"/>
    <w:rsid w:val="00601729"/>
    <w:rsid w:val="00602D3A"/>
    <w:rsid w:val="00605CA5"/>
    <w:rsid w:val="00605D07"/>
    <w:rsid w:val="006065C2"/>
    <w:rsid w:val="00606A98"/>
    <w:rsid w:val="00606F69"/>
    <w:rsid w:val="0061036B"/>
    <w:rsid w:val="00610F6A"/>
    <w:rsid w:val="00614FB7"/>
    <w:rsid w:val="00616A62"/>
    <w:rsid w:val="006176F2"/>
    <w:rsid w:val="0061783E"/>
    <w:rsid w:val="00620179"/>
    <w:rsid w:val="0062099E"/>
    <w:rsid w:val="0062425A"/>
    <w:rsid w:val="006246A4"/>
    <w:rsid w:val="00625E84"/>
    <w:rsid w:val="00631986"/>
    <w:rsid w:val="00631B42"/>
    <w:rsid w:val="00632523"/>
    <w:rsid w:val="00633CB0"/>
    <w:rsid w:val="00633EB8"/>
    <w:rsid w:val="00634711"/>
    <w:rsid w:val="00635D1F"/>
    <w:rsid w:val="00635E21"/>
    <w:rsid w:val="00635EC1"/>
    <w:rsid w:val="00640F63"/>
    <w:rsid w:val="00642C2C"/>
    <w:rsid w:val="006431C9"/>
    <w:rsid w:val="00643A9F"/>
    <w:rsid w:val="00644D28"/>
    <w:rsid w:val="00644E05"/>
    <w:rsid w:val="00645475"/>
    <w:rsid w:val="00645ED2"/>
    <w:rsid w:val="006461E0"/>
    <w:rsid w:val="00647D91"/>
    <w:rsid w:val="006501B3"/>
    <w:rsid w:val="00650F8B"/>
    <w:rsid w:val="00651EB4"/>
    <w:rsid w:val="00653A35"/>
    <w:rsid w:val="006541CD"/>
    <w:rsid w:val="0065561F"/>
    <w:rsid w:val="00660E41"/>
    <w:rsid w:val="00660E89"/>
    <w:rsid w:val="00661BA3"/>
    <w:rsid w:val="00663657"/>
    <w:rsid w:val="006639E5"/>
    <w:rsid w:val="00663EC5"/>
    <w:rsid w:val="00665659"/>
    <w:rsid w:val="00666E4A"/>
    <w:rsid w:val="0066780D"/>
    <w:rsid w:val="00671603"/>
    <w:rsid w:val="00671A58"/>
    <w:rsid w:val="00671D48"/>
    <w:rsid w:val="00672865"/>
    <w:rsid w:val="00672EA0"/>
    <w:rsid w:val="00673C99"/>
    <w:rsid w:val="0067425B"/>
    <w:rsid w:val="00674FAC"/>
    <w:rsid w:val="00675929"/>
    <w:rsid w:val="00676704"/>
    <w:rsid w:val="00677383"/>
    <w:rsid w:val="006777F3"/>
    <w:rsid w:val="00677B83"/>
    <w:rsid w:val="00680015"/>
    <w:rsid w:val="006814B1"/>
    <w:rsid w:val="00683161"/>
    <w:rsid w:val="00683522"/>
    <w:rsid w:val="006857C2"/>
    <w:rsid w:val="00686BDF"/>
    <w:rsid w:val="00687BF2"/>
    <w:rsid w:val="006904AA"/>
    <w:rsid w:val="0069195F"/>
    <w:rsid w:val="00691E6A"/>
    <w:rsid w:val="0069224F"/>
    <w:rsid w:val="0069312B"/>
    <w:rsid w:val="00693D1C"/>
    <w:rsid w:val="0069450E"/>
    <w:rsid w:val="00694EC1"/>
    <w:rsid w:val="00695864"/>
    <w:rsid w:val="00697370"/>
    <w:rsid w:val="006A10AE"/>
    <w:rsid w:val="006A1A0E"/>
    <w:rsid w:val="006A1EA8"/>
    <w:rsid w:val="006A4EF2"/>
    <w:rsid w:val="006A5DB7"/>
    <w:rsid w:val="006A72A7"/>
    <w:rsid w:val="006B1662"/>
    <w:rsid w:val="006B230F"/>
    <w:rsid w:val="006B5120"/>
    <w:rsid w:val="006B52E3"/>
    <w:rsid w:val="006B5D71"/>
    <w:rsid w:val="006B68F4"/>
    <w:rsid w:val="006B785D"/>
    <w:rsid w:val="006C0859"/>
    <w:rsid w:val="006C2DAE"/>
    <w:rsid w:val="006C3320"/>
    <w:rsid w:val="006C527C"/>
    <w:rsid w:val="006C5770"/>
    <w:rsid w:val="006C5CE6"/>
    <w:rsid w:val="006C644C"/>
    <w:rsid w:val="006C653D"/>
    <w:rsid w:val="006D286E"/>
    <w:rsid w:val="006D47CD"/>
    <w:rsid w:val="006D6BD0"/>
    <w:rsid w:val="006D6C4C"/>
    <w:rsid w:val="006E04E1"/>
    <w:rsid w:val="006E0B4E"/>
    <w:rsid w:val="006E0FBF"/>
    <w:rsid w:val="006E13E1"/>
    <w:rsid w:val="006E19BD"/>
    <w:rsid w:val="006E3F4D"/>
    <w:rsid w:val="006E4B94"/>
    <w:rsid w:val="006E528A"/>
    <w:rsid w:val="006E5B6E"/>
    <w:rsid w:val="006E623D"/>
    <w:rsid w:val="006F029D"/>
    <w:rsid w:val="006F240A"/>
    <w:rsid w:val="006F5710"/>
    <w:rsid w:val="006F70EF"/>
    <w:rsid w:val="006F733B"/>
    <w:rsid w:val="0070061D"/>
    <w:rsid w:val="00701DBE"/>
    <w:rsid w:val="00703D86"/>
    <w:rsid w:val="00706316"/>
    <w:rsid w:val="007065D1"/>
    <w:rsid w:val="007071FA"/>
    <w:rsid w:val="007076D4"/>
    <w:rsid w:val="007077BC"/>
    <w:rsid w:val="00707EA3"/>
    <w:rsid w:val="00710049"/>
    <w:rsid w:val="00710ADD"/>
    <w:rsid w:val="0071379F"/>
    <w:rsid w:val="0071566A"/>
    <w:rsid w:val="007156AD"/>
    <w:rsid w:val="00716B58"/>
    <w:rsid w:val="007173FC"/>
    <w:rsid w:val="0072049F"/>
    <w:rsid w:val="00721B5F"/>
    <w:rsid w:val="00722A47"/>
    <w:rsid w:val="00725225"/>
    <w:rsid w:val="0072765A"/>
    <w:rsid w:val="00727B04"/>
    <w:rsid w:val="0073094F"/>
    <w:rsid w:val="00733638"/>
    <w:rsid w:val="00735054"/>
    <w:rsid w:val="00735F19"/>
    <w:rsid w:val="0074356C"/>
    <w:rsid w:val="007448FC"/>
    <w:rsid w:val="00744D58"/>
    <w:rsid w:val="00745A27"/>
    <w:rsid w:val="00745E15"/>
    <w:rsid w:val="00746733"/>
    <w:rsid w:val="00746C95"/>
    <w:rsid w:val="007473DD"/>
    <w:rsid w:val="00747CB1"/>
    <w:rsid w:val="00747D7D"/>
    <w:rsid w:val="007547C9"/>
    <w:rsid w:val="00754815"/>
    <w:rsid w:val="0075609B"/>
    <w:rsid w:val="00756BF3"/>
    <w:rsid w:val="00757247"/>
    <w:rsid w:val="0076091E"/>
    <w:rsid w:val="00760D05"/>
    <w:rsid w:val="00761A46"/>
    <w:rsid w:val="00763A26"/>
    <w:rsid w:val="00763F08"/>
    <w:rsid w:val="00765029"/>
    <w:rsid w:val="0076597F"/>
    <w:rsid w:val="00767B80"/>
    <w:rsid w:val="007701E2"/>
    <w:rsid w:val="00770681"/>
    <w:rsid w:val="00770931"/>
    <w:rsid w:val="00770EAB"/>
    <w:rsid w:val="0077115A"/>
    <w:rsid w:val="007731F0"/>
    <w:rsid w:val="0077323D"/>
    <w:rsid w:val="00774D1D"/>
    <w:rsid w:val="007754DB"/>
    <w:rsid w:val="007779AE"/>
    <w:rsid w:val="00780CDA"/>
    <w:rsid w:val="00781946"/>
    <w:rsid w:val="00781C97"/>
    <w:rsid w:val="0078219E"/>
    <w:rsid w:val="00783244"/>
    <w:rsid w:val="007833B4"/>
    <w:rsid w:val="00783A98"/>
    <w:rsid w:val="00785661"/>
    <w:rsid w:val="00786115"/>
    <w:rsid w:val="0078684B"/>
    <w:rsid w:val="00787714"/>
    <w:rsid w:val="0079046D"/>
    <w:rsid w:val="00790B1A"/>
    <w:rsid w:val="00791B6F"/>
    <w:rsid w:val="00791C08"/>
    <w:rsid w:val="007925C4"/>
    <w:rsid w:val="00793461"/>
    <w:rsid w:val="00794389"/>
    <w:rsid w:val="0079560B"/>
    <w:rsid w:val="00796900"/>
    <w:rsid w:val="00796DFF"/>
    <w:rsid w:val="007A1821"/>
    <w:rsid w:val="007A212F"/>
    <w:rsid w:val="007A2402"/>
    <w:rsid w:val="007A28B2"/>
    <w:rsid w:val="007A2ACE"/>
    <w:rsid w:val="007A3F27"/>
    <w:rsid w:val="007A4317"/>
    <w:rsid w:val="007A4F80"/>
    <w:rsid w:val="007A785B"/>
    <w:rsid w:val="007B0236"/>
    <w:rsid w:val="007B0602"/>
    <w:rsid w:val="007B07D0"/>
    <w:rsid w:val="007B1C2E"/>
    <w:rsid w:val="007B1D22"/>
    <w:rsid w:val="007B2BA1"/>
    <w:rsid w:val="007B34A3"/>
    <w:rsid w:val="007B3DDB"/>
    <w:rsid w:val="007B65B0"/>
    <w:rsid w:val="007C1501"/>
    <w:rsid w:val="007C16AA"/>
    <w:rsid w:val="007C1D5F"/>
    <w:rsid w:val="007C213A"/>
    <w:rsid w:val="007C3F4F"/>
    <w:rsid w:val="007C4000"/>
    <w:rsid w:val="007C7E3A"/>
    <w:rsid w:val="007D07BF"/>
    <w:rsid w:val="007D2775"/>
    <w:rsid w:val="007D30F1"/>
    <w:rsid w:val="007D34AF"/>
    <w:rsid w:val="007D6CA3"/>
    <w:rsid w:val="007D74C1"/>
    <w:rsid w:val="007D77B2"/>
    <w:rsid w:val="007E046E"/>
    <w:rsid w:val="007E05C4"/>
    <w:rsid w:val="007E0F47"/>
    <w:rsid w:val="007E1B4D"/>
    <w:rsid w:val="007E3C2B"/>
    <w:rsid w:val="007E62A2"/>
    <w:rsid w:val="007E6A8C"/>
    <w:rsid w:val="007E7502"/>
    <w:rsid w:val="007F1031"/>
    <w:rsid w:val="007F1868"/>
    <w:rsid w:val="007F186C"/>
    <w:rsid w:val="007F18E9"/>
    <w:rsid w:val="007F28C7"/>
    <w:rsid w:val="007F29D0"/>
    <w:rsid w:val="007F2B74"/>
    <w:rsid w:val="007F481E"/>
    <w:rsid w:val="007F4C3C"/>
    <w:rsid w:val="007F6EFE"/>
    <w:rsid w:val="00800687"/>
    <w:rsid w:val="00800B1F"/>
    <w:rsid w:val="00800C88"/>
    <w:rsid w:val="00803294"/>
    <w:rsid w:val="00806B63"/>
    <w:rsid w:val="008070E4"/>
    <w:rsid w:val="00807E33"/>
    <w:rsid w:val="008104CC"/>
    <w:rsid w:val="00810B02"/>
    <w:rsid w:val="00811092"/>
    <w:rsid w:val="0081310B"/>
    <w:rsid w:val="008145CB"/>
    <w:rsid w:val="0081462C"/>
    <w:rsid w:val="00814C21"/>
    <w:rsid w:val="00816A85"/>
    <w:rsid w:val="00817771"/>
    <w:rsid w:val="00821A66"/>
    <w:rsid w:val="0082363E"/>
    <w:rsid w:val="00823939"/>
    <w:rsid w:val="00824182"/>
    <w:rsid w:val="00825CBA"/>
    <w:rsid w:val="008262F2"/>
    <w:rsid w:val="008270C7"/>
    <w:rsid w:val="00832122"/>
    <w:rsid w:val="00832EDD"/>
    <w:rsid w:val="0083340E"/>
    <w:rsid w:val="00833ADA"/>
    <w:rsid w:val="00834349"/>
    <w:rsid w:val="008351C8"/>
    <w:rsid w:val="008405A0"/>
    <w:rsid w:val="00842BCD"/>
    <w:rsid w:val="00842F20"/>
    <w:rsid w:val="0084406E"/>
    <w:rsid w:val="00845936"/>
    <w:rsid w:val="00853501"/>
    <w:rsid w:val="00853D7D"/>
    <w:rsid w:val="00854288"/>
    <w:rsid w:val="00854B50"/>
    <w:rsid w:val="008555C8"/>
    <w:rsid w:val="00856E76"/>
    <w:rsid w:val="00860DA7"/>
    <w:rsid w:val="00861327"/>
    <w:rsid w:val="008613D7"/>
    <w:rsid w:val="00861AB0"/>
    <w:rsid w:val="00863315"/>
    <w:rsid w:val="00864DC2"/>
    <w:rsid w:val="0086604D"/>
    <w:rsid w:val="0086664F"/>
    <w:rsid w:val="008667C9"/>
    <w:rsid w:val="0087274F"/>
    <w:rsid w:val="008727E5"/>
    <w:rsid w:val="00876C43"/>
    <w:rsid w:val="00881C63"/>
    <w:rsid w:val="008829FA"/>
    <w:rsid w:val="00882EDF"/>
    <w:rsid w:val="00882EFE"/>
    <w:rsid w:val="00882FCA"/>
    <w:rsid w:val="00887E92"/>
    <w:rsid w:val="008900CC"/>
    <w:rsid w:val="00890CBA"/>
    <w:rsid w:val="00894207"/>
    <w:rsid w:val="00894BE8"/>
    <w:rsid w:val="008952E3"/>
    <w:rsid w:val="0089576A"/>
    <w:rsid w:val="008A0E3B"/>
    <w:rsid w:val="008A1A6D"/>
    <w:rsid w:val="008A3ADE"/>
    <w:rsid w:val="008A447F"/>
    <w:rsid w:val="008A53B9"/>
    <w:rsid w:val="008A599E"/>
    <w:rsid w:val="008A5B97"/>
    <w:rsid w:val="008B0438"/>
    <w:rsid w:val="008B0692"/>
    <w:rsid w:val="008B0A31"/>
    <w:rsid w:val="008B0A6B"/>
    <w:rsid w:val="008B52C5"/>
    <w:rsid w:val="008B545C"/>
    <w:rsid w:val="008B5D2B"/>
    <w:rsid w:val="008B607C"/>
    <w:rsid w:val="008B61EE"/>
    <w:rsid w:val="008B6DAC"/>
    <w:rsid w:val="008B7715"/>
    <w:rsid w:val="008B7976"/>
    <w:rsid w:val="008B7C04"/>
    <w:rsid w:val="008C1F3A"/>
    <w:rsid w:val="008C2290"/>
    <w:rsid w:val="008C3A27"/>
    <w:rsid w:val="008C62CF"/>
    <w:rsid w:val="008C6E08"/>
    <w:rsid w:val="008C753E"/>
    <w:rsid w:val="008C7C5E"/>
    <w:rsid w:val="008D1147"/>
    <w:rsid w:val="008D1B0F"/>
    <w:rsid w:val="008D2B28"/>
    <w:rsid w:val="008D3FCE"/>
    <w:rsid w:val="008D58DF"/>
    <w:rsid w:val="008D698E"/>
    <w:rsid w:val="008E06C8"/>
    <w:rsid w:val="008E24EE"/>
    <w:rsid w:val="008E2E69"/>
    <w:rsid w:val="008E3635"/>
    <w:rsid w:val="008E4475"/>
    <w:rsid w:val="008E44FD"/>
    <w:rsid w:val="008E4996"/>
    <w:rsid w:val="008E4B0F"/>
    <w:rsid w:val="008E4E9A"/>
    <w:rsid w:val="008E50AF"/>
    <w:rsid w:val="008E53FA"/>
    <w:rsid w:val="008E5696"/>
    <w:rsid w:val="008E5FB9"/>
    <w:rsid w:val="008E664B"/>
    <w:rsid w:val="008E6A1C"/>
    <w:rsid w:val="008E79E1"/>
    <w:rsid w:val="008E7BFF"/>
    <w:rsid w:val="008E7C72"/>
    <w:rsid w:val="008F01BC"/>
    <w:rsid w:val="008F0796"/>
    <w:rsid w:val="008F0F67"/>
    <w:rsid w:val="008F24AE"/>
    <w:rsid w:val="008F3DED"/>
    <w:rsid w:val="008F5734"/>
    <w:rsid w:val="008F5AB3"/>
    <w:rsid w:val="008F6818"/>
    <w:rsid w:val="008F7061"/>
    <w:rsid w:val="00901918"/>
    <w:rsid w:val="00904F64"/>
    <w:rsid w:val="009110A4"/>
    <w:rsid w:val="009122DF"/>
    <w:rsid w:val="009124A0"/>
    <w:rsid w:val="00912CE5"/>
    <w:rsid w:val="00913545"/>
    <w:rsid w:val="00914C5B"/>
    <w:rsid w:val="00915B07"/>
    <w:rsid w:val="00915ECC"/>
    <w:rsid w:val="00916660"/>
    <w:rsid w:val="00917C22"/>
    <w:rsid w:val="00920344"/>
    <w:rsid w:val="00921C2C"/>
    <w:rsid w:val="009240CD"/>
    <w:rsid w:val="0092782A"/>
    <w:rsid w:val="00927C02"/>
    <w:rsid w:val="009301B9"/>
    <w:rsid w:val="009319E9"/>
    <w:rsid w:val="0093222E"/>
    <w:rsid w:val="0093244D"/>
    <w:rsid w:val="00933014"/>
    <w:rsid w:val="00934301"/>
    <w:rsid w:val="009345E3"/>
    <w:rsid w:val="0093684D"/>
    <w:rsid w:val="009376C7"/>
    <w:rsid w:val="00937AF6"/>
    <w:rsid w:val="009407A4"/>
    <w:rsid w:val="00940CDA"/>
    <w:rsid w:val="0094218A"/>
    <w:rsid w:val="00942546"/>
    <w:rsid w:val="00944E33"/>
    <w:rsid w:val="009452EB"/>
    <w:rsid w:val="009460DE"/>
    <w:rsid w:val="00946D0B"/>
    <w:rsid w:val="009472BC"/>
    <w:rsid w:val="0095124C"/>
    <w:rsid w:val="00951430"/>
    <w:rsid w:val="009516B1"/>
    <w:rsid w:val="0095275D"/>
    <w:rsid w:val="00953A7A"/>
    <w:rsid w:val="009544A0"/>
    <w:rsid w:val="00954F17"/>
    <w:rsid w:val="00955712"/>
    <w:rsid w:val="00955922"/>
    <w:rsid w:val="00955ABD"/>
    <w:rsid w:val="00957E7A"/>
    <w:rsid w:val="00961EEB"/>
    <w:rsid w:val="00962959"/>
    <w:rsid w:val="00962BE2"/>
    <w:rsid w:val="00962ED3"/>
    <w:rsid w:val="00964225"/>
    <w:rsid w:val="00964252"/>
    <w:rsid w:val="0096637E"/>
    <w:rsid w:val="009679B3"/>
    <w:rsid w:val="009705BA"/>
    <w:rsid w:val="00970CA0"/>
    <w:rsid w:val="00970D75"/>
    <w:rsid w:val="00970F31"/>
    <w:rsid w:val="009712C6"/>
    <w:rsid w:val="00971E65"/>
    <w:rsid w:val="00971FA9"/>
    <w:rsid w:val="00972609"/>
    <w:rsid w:val="0097370B"/>
    <w:rsid w:val="00976CFE"/>
    <w:rsid w:val="00977C8B"/>
    <w:rsid w:val="00977DE4"/>
    <w:rsid w:val="009838B0"/>
    <w:rsid w:val="00983DC7"/>
    <w:rsid w:val="00984146"/>
    <w:rsid w:val="0098421B"/>
    <w:rsid w:val="00984EE2"/>
    <w:rsid w:val="009863CC"/>
    <w:rsid w:val="0099050C"/>
    <w:rsid w:val="009914F7"/>
    <w:rsid w:val="00992535"/>
    <w:rsid w:val="00992EA8"/>
    <w:rsid w:val="00993F62"/>
    <w:rsid w:val="009970C1"/>
    <w:rsid w:val="009A528C"/>
    <w:rsid w:val="009A5293"/>
    <w:rsid w:val="009A5BE2"/>
    <w:rsid w:val="009B115F"/>
    <w:rsid w:val="009B1D5E"/>
    <w:rsid w:val="009B2584"/>
    <w:rsid w:val="009B3F55"/>
    <w:rsid w:val="009B45C5"/>
    <w:rsid w:val="009B5A9B"/>
    <w:rsid w:val="009B5D7C"/>
    <w:rsid w:val="009C1CAC"/>
    <w:rsid w:val="009C2BA2"/>
    <w:rsid w:val="009C456E"/>
    <w:rsid w:val="009C483F"/>
    <w:rsid w:val="009C566F"/>
    <w:rsid w:val="009C57AE"/>
    <w:rsid w:val="009C7B81"/>
    <w:rsid w:val="009C7C6E"/>
    <w:rsid w:val="009D04DE"/>
    <w:rsid w:val="009D071C"/>
    <w:rsid w:val="009D1104"/>
    <w:rsid w:val="009D118C"/>
    <w:rsid w:val="009D13C6"/>
    <w:rsid w:val="009D3347"/>
    <w:rsid w:val="009D49C1"/>
    <w:rsid w:val="009D5618"/>
    <w:rsid w:val="009D7250"/>
    <w:rsid w:val="009D787F"/>
    <w:rsid w:val="009E0A53"/>
    <w:rsid w:val="009E2FD3"/>
    <w:rsid w:val="009E366E"/>
    <w:rsid w:val="009E6872"/>
    <w:rsid w:val="009F05B5"/>
    <w:rsid w:val="009F0AC6"/>
    <w:rsid w:val="009F18CD"/>
    <w:rsid w:val="009F3B61"/>
    <w:rsid w:val="009F527C"/>
    <w:rsid w:val="009F5668"/>
    <w:rsid w:val="009F6F9D"/>
    <w:rsid w:val="00A0070F"/>
    <w:rsid w:val="00A013E5"/>
    <w:rsid w:val="00A018F9"/>
    <w:rsid w:val="00A02851"/>
    <w:rsid w:val="00A05894"/>
    <w:rsid w:val="00A06B9F"/>
    <w:rsid w:val="00A07906"/>
    <w:rsid w:val="00A136C2"/>
    <w:rsid w:val="00A142F3"/>
    <w:rsid w:val="00A15428"/>
    <w:rsid w:val="00A15810"/>
    <w:rsid w:val="00A17A3F"/>
    <w:rsid w:val="00A17A66"/>
    <w:rsid w:val="00A20189"/>
    <w:rsid w:val="00A21055"/>
    <w:rsid w:val="00A2172C"/>
    <w:rsid w:val="00A22F38"/>
    <w:rsid w:val="00A232C4"/>
    <w:rsid w:val="00A2360F"/>
    <w:rsid w:val="00A24635"/>
    <w:rsid w:val="00A2575C"/>
    <w:rsid w:val="00A2605B"/>
    <w:rsid w:val="00A2609C"/>
    <w:rsid w:val="00A26BC6"/>
    <w:rsid w:val="00A27BB7"/>
    <w:rsid w:val="00A3167B"/>
    <w:rsid w:val="00A33DD7"/>
    <w:rsid w:val="00A3528F"/>
    <w:rsid w:val="00A3671D"/>
    <w:rsid w:val="00A37835"/>
    <w:rsid w:val="00A400FB"/>
    <w:rsid w:val="00A4125A"/>
    <w:rsid w:val="00A42EA8"/>
    <w:rsid w:val="00A4315E"/>
    <w:rsid w:val="00A445C0"/>
    <w:rsid w:val="00A451A8"/>
    <w:rsid w:val="00A45285"/>
    <w:rsid w:val="00A476D3"/>
    <w:rsid w:val="00A47FF3"/>
    <w:rsid w:val="00A51342"/>
    <w:rsid w:val="00A5167F"/>
    <w:rsid w:val="00A51D5B"/>
    <w:rsid w:val="00A51EDD"/>
    <w:rsid w:val="00A526F0"/>
    <w:rsid w:val="00A55EBC"/>
    <w:rsid w:val="00A56249"/>
    <w:rsid w:val="00A56E6C"/>
    <w:rsid w:val="00A57AD7"/>
    <w:rsid w:val="00A625A2"/>
    <w:rsid w:val="00A6459F"/>
    <w:rsid w:val="00A64F07"/>
    <w:rsid w:val="00A66B63"/>
    <w:rsid w:val="00A700AC"/>
    <w:rsid w:val="00A70719"/>
    <w:rsid w:val="00A714AE"/>
    <w:rsid w:val="00A7159F"/>
    <w:rsid w:val="00A72B1E"/>
    <w:rsid w:val="00A73693"/>
    <w:rsid w:val="00A74B40"/>
    <w:rsid w:val="00A74D42"/>
    <w:rsid w:val="00A75220"/>
    <w:rsid w:val="00A764F9"/>
    <w:rsid w:val="00A775E5"/>
    <w:rsid w:val="00A800BF"/>
    <w:rsid w:val="00A82810"/>
    <w:rsid w:val="00A831D1"/>
    <w:rsid w:val="00A83A5B"/>
    <w:rsid w:val="00A85EFA"/>
    <w:rsid w:val="00A86C64"/>
    <w:rsid w:val="00A87944"/>
    <w:rsid w:val="00A87EED"/>
    <w:rsid w:val="00A912BF"/>
    <w:rsid w:val="00A912CF"/>
    <w:rsid w:val="00A92640"/>
    <w:rsid w:val="00A9391B"/>
    <w:rsid w:val="00A93F44"/>
    <w:rsid w:val="00A9553B"/>
    <w:rsid w:val="00A95A75"/>
    <w:rsid w:val="00A967C0"/>
    <w:rsid w:val="00A978E5"/>
    <w:rsid w:val="00AA032F"/>
    <w:rsid w:val="00AA0559"/>
    <w:rsid w:val="00AA1716"/>
    <w:rsid w:val="00AA1F8F"/>
    <w:rsid w:val="00AA2191"/>
    <w:rsid w:val="00AA231D"/>
    <w:rsid w:val="00AA23FE"/>
    <w:rsid w:val="00AA26B1"/>
    <w:rsid w:val="00AA44D1"/>
    <w:rsid w:val="00AA4A8A"/>
    <w:rsid w:val="00AA4FC6"/>
    <w:rsid w:val="00AA643A"/>
    <w:rsid w:val="00AA7343"/>
    <w:rsid w:val="00AB2D5F"/>
    <w:rsid w:val="00AB561A"/>
    <w:rsid w:val="00AB64F5"/>
    <w:rsid w:val="00AB75A4"/>
    <w:rsid w:val="00AB7F58"/>
    <w:rsid w:val="00AC1176"/>
    <w:rsid w:val="00AC1543"/>
    <w:rsid w:val="00AC2486"/>
    <w:rsid w:val="00AC2A9E"/>
    <w:rsid w:val="00AC2D08"/>
    <w:rsid w:val="00AC3E3B"/>
    <w:rsid w:val="00AC774D"/>
    <w:rsid w:val="00AD018C"/>
    <w:rsid w:val="00AD15F5"/>
    <w:rsid w:val="00AD184A"/>
    <w:rsid w:val="00AD3056"/>
    <w:rsid w:val="00AD3743"/>
    <w:rsid w:val="00AD3B7F"/>
    <w:rsid w:val="00AD3C62"/>
    <w:rsid w:val="00AD64DB"/>
    <w:rsid w:val="00AD6C3D"/>
    <w:rsid w:val="00AE2E87"/>
    <w:rsid w:val="00AE37D7"/>
    <w:rsid w:val="00AE61DC"/>
    <w:rsid w:val="00AE73AE"/>
    <w:rsid w:val="00AE794C"/>
    <w:rsid w:val="00AF2063"/>
    <w:rsid w:val="00AF344C"/>
    <w:rsid w:val="00AF4E7D"/>
    <w:rsid w:val="00AF50CD"/>
    <w:rsid w:val="00AF53FE"/>
    <w:rsid w:val="00AF5624"/>
    <w:rsid w:val="00AF5F9D"/>
    <w:rsid w:val="00AF673E"/>
    <w:rsid w:val="00AF6CFE"/>
    <w:rsid w:val="00AF74CB"/>
    <w:rsid w:val="00AF7823"/>
    <w:rsid w:val="00B00143"/>
    <w:rsid w:val="00B004D5"/>
    <w:rsid w:val="00B005EF"/>
    <w:rsid w:val="00B01071"/>
    <w:rsid w:val="00B02189"/>
    <w:rsid w:val="00B03C1D"/>
    <w:rsid w:val="00B03CAF"/>
    <w:rsid w:val="00B04595"/>
    <w:rsid w:val="00B04CA8"/>
    <w:rsid w:val="00B06E2A"/>
    <w:rsid w:val="00B07114"/>
    <w:rsid w:val="00B07B50"/>
    <w:rsid w:val="00B10B60"/>
    <w:rsid w:val="00B11086"/>
    <w:rsid w:val="00B11DDB"/>
    <w:rsid w:val="00B13183"/>
    <w:rsid w:val="00B13642"/>
    <w:rsid w:val="00B139F2"/>
    <w:rsid w:val="00B1761D"/>
    <w:rsid w:val="00B17B8D"/>
    <w:rsid w:val="00B21058"/>
    <w:rsid w:val="00B228CE"/>
    <w:rsid w:val="00B239CE"/>
    <w:rsid w:val="00B267F4"/>
    <w:rsid w:val="00B269E7"/>
    <w:rsid w:val="00B26C7C"/>
    <w:rsid w:val="00B27278"/>
    <w:rsid w:val="00B274E7"/>
    <w:rsid w:val="00B2799B"/>
    <w:rsid w:val="00B30EF5"/>
    <w:rsid w:val="00B31C41"/>
    <w:rsid w:val="00B32270"/>
    <w:rsid w:val="00B333E6"/>
    <w:rsid w:val="00B33531"/>
    <w:rsid w:val="00B3396C"/>
    <w:rsid w:val="00B3449C"/>
    <w:rsid w:val="00B34A54"/>
    <w:rsid w:val="00B34FFC"/>
    <w:rsid w:val="00B357CE"/>
    <w:rsid w:val="00B3586F"/>
    <w:rsid w:val="00B359B8"/>
    <w:rsid w:val="00B366D8"/>
    <w:rsid w:val="00B379DD"/>
    <w:rsid w:val="00B4112C"/>
    <w:rsid w:val="00B41AF2"/>
    <w:rsid w:val="00B420F9"/>
    <w:rsid w:val="00B4330D"/>
    <w:rsid w:val="00B45303"/>
    <w:rsid w:val="00B459FF"/>
    <w:rsid w:val="00B45CDE"/>
    <w:rsid w:val="00B46C96"/>
    <w:rsid w:val="00B5066C"/>
    <w:rsid w:val="00B5151F"/>
    <w:rsid w:val="00B53C8F"/>
    <w:rsid w:val="00B53EF2"/>
    <w:rsid w:val="00B55C45"/>
    <w:rsid w:val="00B5740F"/>
    <w:rsid w:val="00B5776E"/>
    <w:rsid w:val="00B627A7"/>
    <w:rsid w:val="00B627FB"/>
    <w:rsid w:val="00B62B0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ACD"/>
    <w:rsid w:val="00B91EC5"/>
    <w:rsid w:val="00B92CF2"/>
    <w:rsid w:val="00B93E55"/>
    <w:rsid w:val="00B95404"/>
    <w:rsid w:val="00B95470"/>
    <w:rsid w:val="00B954A5"/>
    <w:rsid w:val="00B96365"/>
    <w:rsid w:val="00B96D10"/>
    <w:rsid w:val="00BA088A"/>
    <w:rsid w:val="00BA2F39"/>
    <w:rsid w:val="00BA349B"/>
    <w:rsid w:val="00BA3E2E"/>
    <w:rsid w:val="00BA422F"/>
    <w:rsid w:val="00BA48E9"/>
    <w:rsid w:val="00BA58F7"/>
    <w:rsid w:val="00BA65E6"/>
    <w:rsid w:val="00BA6635"/>
    <w:rsid w:val="00BB0512"/>
    <w:rsid w:val="00BB0D15"/>
    <w:rsid w:val="00BB22BC"/>
    <w:rsid w:val="00BB25A8"/>
    <w:rsid w:val="00BB2ECF"/>
    <w:rsid w:val="00BB5B6D"/>
    <w:rsid w:val="00BB5EC6"/>
    <w:rsid w:val="00BB7D77"/>
    <w:rsid w:val="00BB7DD6"/>
    <w:rsid w:val="00BC058F"/>
    <w:rsid w:val="00BC0E02"/>
    <w:rsid w:val="00BC1082"/>
    <w:rsid w:val="00BC1800"/>
    <w:rsid w:val="00BC299B"/>
    <w:rsid w:val="00BC427B"/>
    <w:rsid w:val="00BC479A"/>
    <w:rsid w:val="00BC64AA"/>
    <w:rsid w:val="00BD1135"/>
    <w:rsid w:val="00BD246F"/>
    <w:rsid w:val="00BD271A"/>
    <w:rsid w:val="00BD44EE"/>
    <w:rsid w:val="00BD478F"/>
    <w:rsid w:val="00BD4F61"/>
    <w:rsid w:val="00BD56DB"/>
    <w:rsid w:val="00BD67CB"/>
    <w:rsid w:val="00BD785A"/>
    <w:rsid w:val="00BE05A9"/>
    <w:rsid w:val="00BE10FF"/>
    <w:rsid w:val="00BE1483"/>
    <w:rsid w:val="00BE2534"/>
    <w:rsid w:val="00BE2895"/>
    <w:rsid w:val="00BE3966"/>
    <w:rsid w:val="00BE3E75"/>
    <w:rsid w:val="00BE525D"/>
    <w:rsid w:val="00BE5290"/>
    <w:rsid w:val="00BE5F38"/>
    <w:rsid w:val="00BF41EB"/>
    <w:rsid w:val="00BF7141"/>
    <w:rsid w:val="00C0053F"/>
    <w:rsid w:val="00C03382"/>
    <w:rsid w:val="00C03AA3"/>
    <w:rsid w:val="00C0434A"/>
    <w:rsid w:val="00C049FA"/>
    <w:rsid w:val="00C04F7F"/>
    <w:rsid w:val="00C05A81"/>
    <w:rsid w:val="00C065F6"/>
    <w:rsid w:val="00C06931"/>
    <w:rsid w:val="00C07082"/>
    <w:rsid w:val="00C119B3"/>
    <w:rsid w:val="00C139FC"/>
    <w:rsid w:val="00C15E64"/>
    <w:rsid w:val="00C16158"/>
    <w:rsid w:val="00C20A04"/>
    <w:rsid w:val="00C20B74"/>
    <w:rsid w:val="00C2103A"/>
    <w:rsid w:val="00C22593"/>
    <w:rsid w:val="00C23CD0"/>
    <w:rsid w:val="00C25967"/>
    <w:rsid w:val="00C26787"/>
    <w:rsid w:val="00C31765"/>
    <w:rsid w:val="00C31C1A"/>
    <w:rsid w:val="00C31E40"/>
    <w:rsid w:val="00C3284E"/>
    <w:rsid w:val="00C329EC"/>
    <w:rsid w:val="00C32AAA"/>
    <w:rsid w:val="00C32CD5"/>
    <w:rsid w:val="00C3563E"/>
    <w:rsid w:val="00C37E20"/>
    <w:rsid w:val="00C41A59"/>
    <w:rsid w:val="00C43CCC"/>
    <w:rsid w:val="00C4400B"/>
    <w:rsid w:val="00C5345E"/>
    <w:rsid w:val="00C5383C"/>
    <w:rsid w:val="00C546EE"/>
    <w:rsid w:val="00C559AB"/>
    <w:rsid w:val="00C562D0"/>
    <w:rsid w:val="00C570EB"/>
    <w:rsid w:val="00C61A96"/>
    <w:rsid w:val="00C61C88"/>
    <w:rsid w:val="00C62512"/>
    <w:rsid w:val="00C62641"/>
    <w:rsid w:val="00C62859"/>
    <w:rsid w:val="00C64DEE"/>
    <w:rsid w:val="00C65D67"/>
    <w:rsid w:val="00C65ED2"/>
    <w:rsid w:val="00C671E4"/>
    <w:rsid w:val="00C70BEF"/>
    <w:rsid w:val="00C71D67"/>
    <w:rsid w:val="00C73E51"/>
    <w:rsid w:val="00C7433F"/>
    <w:rsid w:val="00C76627"/>
    <w:rsid w:val="00C774BB"/>
    <w:rsid w:val="00C82BC7"/>
    <w:rsid w:val="00C832E8"/>
    <w:rsid w:val="00C8467F"/>
    <w:rsid w:val="00C8567D"/>
    <w:rsid w:val="00C86071"/>
    <w:rsid w:val="00C91D34"/>
    <w:rsid w:val="00C939A6"/>
    <w:rsid w:val="00C93CE0"/>
    <w:rsid w:val="00C94CC5"/>
    <w:rsid w:val="00C94E28"/>
    <w:rsid w:val="00C967DC"/>
    <w:rsid w:val="00C96E5F"/>
    <w:rsid w:val="00CA1E83"/>
    <w:rsid w:val="00CA23F0"/>
    <w:rsid w:val="00CA2406"/>
    <w:rsid w:val="00CA6B47"/>
    <w:rsid w:val="00CA7D35"/>
    <w:rsid w:val="00CB0A12"/>
    <w:rsid w:val="00CB4B50"/>
    <w:rsid w:val="00CB585A"/>
    <w:rsid w:val="00CB62D0"/>
    <w:rsid w:val="00CB693B"/>
    <w:rsid w:val="00CB7D4E"/>
    <w:rsid w:val="00CC0C85"/>
    <w:rsid w:val="00CC1213"/>
    <w:rsid w:val="00CC15E4"/>
    <w:rsid w:val="00CC304F"/>
    <w:rsid w:val="00CC414A"/>
    <w:rsid w:val="00CC5EAA"/>
    <w:rsid w:val="00CC642E"/>
    <w:rsid w:val="00CC6C28"/>
    <w:rsid w:val="00CC7549"/>
    <w:rsid w:val="00CC77EA"/>
    <w:rsid w:val="00CD0964"/>
    <w:rsid w:val="00CD0B51"/>
    <w:rsid w:val="00CD0B6F"/>
    <w:rsid w:val="00CD15FF"/>
    <w:rsid w:val="00CD1E6E"/>
    <w:rsid w:val="00CD2977"/>
    <w:rsid w:val="00CD2A1B"/>
    <w:rsid w:val="00CD5F6D"/>
    <w:rsid w:val="00CD7176"/>
    <w:rsid w:val="00CD72B1"/>
    <w:rsid w:val="00CD7AC2"/>
    <w:rsid w:val="00CE012D"/>
    <w:rsid w:val="00CE0199"/>
    <w:rsid w:val="00CE0E65"/>
    <w:rsid w:val="00CE13A9"/>
    <w:rsid w:val="00CE340C"/>
    <w:rsid w:val="00CE3846"/>
    <w:rsid w:val="00CE389B"/>
    <w:rsid w:val="00CE39A3"/>
    <w:rsid w:val="00CE3CBA"/>
    <w:rsid w:val="00CF0D94"/>
    <w:rsid w:val="00CF2E57"/>
    <w:rsid w:val="00CF4C69"/>
    <w:rsid w:val="00CF5828"/>
    <w:rsid w:val="00D015BC"/>
    <w:rsid w:val="00D016EF"/>
    <w:rsid w:val="00D03B2D"/>
    <w:rsid w:val="00D04BA0"/>
    <w:rsid w:val="00D04D14"/>
    <w:rsid w:val="00D05115"/>
    <w:rsid w:val="00D13042"/>
    <w:rsid w:val="00D13330"/>
    <w:rsid w:val="00D13C1F"/>
    <w:rsid w:val="00D14B70"/>
    <w:rsid w:val="00D159D0"/>
    <w:rsid w:val="00D170DA"/>
    <w:rsid w:val="00D17172"/>
    <w:rsid w:val="00D1736F"/>
    <w:rsid w:val="00D2062D"/>
    <w:rsid w:val="00D2223F"/>
    <w:rsid w:val="00D2270E"/>
    <w:rsid w:val="00D22B2B"/>
    <w:rsid w:val="00D23C8D"/>
    <w:rsid w:val="00D24C96"/>
    <w:rsid w:val="00D2510F"/>
    <w:rsid w:val="00D25E71"/>
    <w:rsid w:val="00D30AB4"/>
    <w:rsid w:val="00D30EC7"/>
    <w:rsid w:val="00D3119F"/>
    <w:rsid w:val="00D326DE"/>
    <w:rsid w:val="00D327DA"/>
    <w:rsid w:val="00D32D6E"/>
    <w:rsid w:val="00D36E39"/>
    <w:rsid w:val="00D378A5"/>
    <w:rsid w:val="00D41263"/>
    <w:rsid w:val="00D4161A"/>
    <w:rsid w:val="00D42926"/>
    <w:rsid w:val="00D42E4B"/>
    <w:rsid w:val="00D43C15"/>
    <w:rsid w:val="00D44266"/>
    <w:rsid w:val="00D44609"/>
    <w:rsid w:val="00D4478B"/>
    <w:rsid w:val="00D45B2E"/>
    <w:rsid w:val="00D474B4"/>
    <w:rsid w:val="00D47EF3"/>
    <w:rsid w:val="00D50BFD"/>
    <w:rsid w:val="00D52466"/>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2D6B"/>
    <w:rsid w:val="00D731D1"/>
    <w:rsid w:val="00D75BDE"/>
    <w:rsid w:val="00D7696D"/>
    <w:rsid w:val="00D76DB0"/>
    <w:rsid w:val="00D8198D"/>
    <w:rsid w:val="00D83816"/>
    <w:rsid w:val="00D84076"/>
    <w:rsid w:val="00D84AF2"/>
    <w:rsid w:val="00D84FF2"/>
    <w:rsid w:val="00D851EA"/>
    <w:rsid w:val="00D85610"/>
    <w:rsid w:val="00D85B85"/>
    <w:rsid w:val="00D86E79"/>
    <w:rsid w:val="00D870DF"/>
    <w:rsid w:val="00D904F7"/>
    <w:rsid w:val="00D9112E"/>
    <w:rsid w:val="00D922A1"/>
    <w:rsid w:val="00D95E25"/>
    <w:rsid w:val="00D965C4"/>
    <w:rsid w:val="00D966A5"/>
    <w:rsid w:val="00DA00BD"/>
    <w:rsid w:val="00DA0290"/>
    <w:rsid w:val="00DA1000"/>
    <w:rsid w:val="00DA1E87"/>
    <w:rsid w:val="00DA3815"/>
    <w:rsid w:val="00DA4C9F"/>
    <w:rsid w:val="00DA61D7"/>
    <w:rsid w:val="00DB0C71"/>
    <w:rsid w:val="00DB0F60"/>
    <w:rsid w:val="00DB1E26"/>
    <w:rsid w:val="00DB2885"/>
    <w:rsid w:val="00DB50E0"/>
    <w:rsid w:val="00DB54EA"/>
    <w:rsid w:val="00DB5B1C"/>
    <w:rsid w:val="00DB5C46"/>
    <w:rsid w:val="00DC01A9"/>
    <w:rsid w:val="00DC0969"/>
    <w:rsid w:val="00DC1584"/>
    <w:rsid w:val="00DC2D19"/>
    <w:rsid w:val="00DC571D"/>
    <w:rsid w:val="00DC79E4"/>
    <w:rsid w:val="00DD1351"/>
    <w:rsid w:val="00DD15BC"/>
    <w:rsid w:val="00DD298D"/>
    <w:rsid w:val="00DD2EFF"/>
    <w:rsid w:val="00DD42AC"/>
    <w:rsid w:val="00DD5994"/>
    <w:rsid w:val="00DD6E14"/>
    <w:rsid w:val="00DE086F"/>
    <w:rsid w:val="00DE1546"/>
    <w:rsid w:val="00DE1C46"/>
    <w:rsid w:val="00DE2EEA"/>
    <w:rsid w:val="00DE4A73"/>
    <w:rsid w:val="00DE55C0"/>
    <w:rsid w:val="00DE68F1"/>
    <w:rsid w:val="00DE6E61"/>
    <w:rsid w:val="00DE7294"/>
    <w:rsid w:val="00DE72E6"/>
    <w:rsid w:val="00DE7F12"/>
    <w:rsid w:val="00DF01AE"/>
    <w:rsid w:val="00DF03B6"/>
    <w:rsid w:val="00DF3D0B"/>
    <w:rsid w:val="00DF42D8"/>
    <w:rsid w:val="00DF51DB"/>
    <w:rsid w:val="00DF7150"/>
    <w:rsid w:val="00DF7395"/>
    <w:rsid w:val="00DF7C97"/>
    <w:rsid w:val="00E00211"/>
    <w:rsid w:val="00E00567"/>
    <w:rsid w:val="00E01F10"/>
    <w:rsid w:val="00E01FDE"/>
    <w:rsid w:val="00E0253E"/>
    <w:rsid w:val="00E02D0A"/>
    <w:rsid w:val="00E05744"/>
    <w:rsid w:val="00E06B48"/>
    <w:rsid w:val="00E07387"/>
    <w:rsid w:val="00E10053"/>
    <w:rsid w:val="00E117B3"/>
    <w:rsid w:val="00E11C66"/>
    <w:rsid w:val="00E12AF4"/>
    <w:rsid w:val="00E132B2"/>
    <w:rsid w:val="00E14561"/>
    <w:rsid w:val="00E14789"/>
    <w:rsid w:val="00E2045A"/>
    <w:rsid w:val="00E21FC6"/>
    <w:rsid w:val="00E22057"/>
    <w:rsid w:val="00E221D1"/>
    <w:rsid w:val="00E22D11"/>
    <w:rsid w:val="00E23B10"/>
    <w:rsid w:val="00E244D9"/>
    <w:rsid w:val="00E24A78"/>
    <w:rsid w:val="00E26182"/>
    <w:rsid w:val="00E26F59"/>
    <w:rsid w:val="00E303FD"/>
    <w:rsid w:val="00E30E37"/>
    <w:rsid w:val="00E31B3E"/>
    <w:rsid w:val="00E320B5"/>
    <w:rsid w:val="00E3260F"/>
    <w:rsid w:val="00E32A20"/>
    <w:rsid w:val="00E32F3A"/>
    <w:rsid w:val="00E33782"/>
    <w:rsid w:val="00E3406D"/>
    <w:rsid w:val="00E373A6"/>
    <w:rsid w:val="00E40F58"/>
    <w:rsid w:val="00E45813"/>
    <w:rsid w:val="00E46B1F"/>
    <w:rsid w:val="00E50943"/>
    <w:rsid w:val="00E510CB"/>
    <w:rsid w:val="00E51C55"/>
    <w:rsid w:val="00E54F0F"/>
    <w:rsid w:val="00E564BB"/>
    <w:rsid w:val="00E5733B"/>
    <w:rsid w:val="00E5790B"/>
    <w:rsid w:val="00E615B1"/>
    <w:rsid w:val="00E61AC6"/>
    <w:rsid w:val="00E62890"/>
    <w:rsid w:val="00E634E5"/>
    <w:rsid w:val="00E64636"/>
    <w:rsid w:val="00E64F75"/>
    <w:rsid w:val="00E66B73"/>
    <w:rsid w:val="00E67061"/>
    <w:rsid w:val="00E6785C"/>
    <w:rsid w:val="00E70300"/>
    <w:rsid w:val="00E70A1E"/>
    <w:rsid w:val="00E70B04"/>
    <w:rsid w:val="00E71D51"/>
    <w:rsid w:val="00E75791"/>
    <w:rsid w:val="00E75A75"/>
    <w:rsid w:val="00E81646"/>
    <w:rsid w:val="00E81AB4"/>
    <w:rsid w:val="00E84640"/>
    <w:rsid w:val="00E856E4"/>
    <w:rsid w:val="00E85A9D"/>
    <w:rsid w:val="00E8627A"/>
    <w:rsid w:val="00E86374"/>
    <w:rsid w:val="00E86551"/>
    <w:rsid w:val="00E91079"/>
    <w:rsid w:val="00E9148C"/>
    <w:rsid w:val="00E91C32"/>
    <w:rsid w:val="00E92DEE"/>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3256"/>
    <w:rsid w:val="00EB4A85"/>
    <w:rsid w:val="00EB506F"/>
    <w:rsid w:val="00EB52E8"/>
    <w:rsid w:val="00EB627F"/>
    <w:rsid w:val="00EC04FD"/>
    <w:rsid w:val="00EC1B56"/>
    <w:rsid w:val="00EC3EF4"/>
    <w:rsid w:val="00EC423F"/>
    <w:rsid w:val="00EC5842"/>
    <w:rsid w:val="00EC6EDE"/>
    <w:rsid w:val="00ED1AB2"/>
    <w:rsid w:val="00ED29AD"/>
    <w:rsid w:val="00ED2C61"/>
    <w:rsid w:val="00ED3E34"/>
    <w:rsid w:val="00ED5904"/>
    <w:rsid w:val="00ED5D70"/>
    <w:rsid w:val="00EE2402"/>
    <w:rsid w:val="00EE2963"/>
    <w:rsid w:val="00EE4A21"/>
    <w:rsid w:val="00EE5515"/>
    <w:rsid w:val="00EE7C18"/>
    <w:rsid w:val="00EF021A"/>
    <w:rsid w:val="00EF08CE"/>
    <w:rsid w:val="00EF1958"/>
    <w:rsid w:val="00EF2283"/>
    <w:rsid w:val="00EF229A"/>
    <w:rsid w:val="00EF3820"/>
    <w:rsid w:val="00EF41CC"/>
    <w:rsid w:val="00EF50AB"/>
    <w:rsid w:val="00EF7824"/>
    <w:rsid w:val="00F027F7"/>
    <w:rsid w:val="00F03B7C"/>
    <w:rsid w:val="00F06715"/>
    <w:rsid w:val="00F06896"/>
    <w:rsid w:val="00F07168"/>
    <w:rsid w:val="00F07C60"/>
    <w:rsid w:val="00F07DA1"/>
    <w:rsid w:val="00F1211F"/>
    <w:rsid w:val="00F12B21"/>
    <w:rsid w:val="00F15C9D"/>
    <w:rsid w:val="00F15F41"/>
    <w:rsid w:val="00F16123"/>
    <w:rsid w:val="00F172AB"/>
    <w:rsid w:val="00F17861"/>
    <w:rsid w:val="00F22A0F"/>
    <w:rsid w:val="00F230EC"/>
    <w:rsid w:val="00F246DD"/>
    <w:rsid w:val="00F25EA3"/>
    <w:rsid w:val="00F26462"/>
    <w:rsid w:val="00F26E7A"/>
    <w:rsid w:val="00F279B0"/>
    <w:rsid w:val="00F301B9"/>
    <w:rsid w:val="00F309AB"/>
    <w:rsid w:val="00F30C87"/>
    <w:rsid w:val="00F31A29"/>
    <w:rsid w:val="00F3200F"/>
    <w:rsid w:val="00F32AAE"/>
    <w:rsid w:val="00F33350"/>
    <w:rsid w:val="00F33532"/>
    <w:rsid w:val="00F338F8"/>
    <w:rsid w:val="00F33AD2"/>
    <w:rsid w:val="00F34762"/>
    <w:rsid w:val="00F34771"/>
    <w:rsid w:val="00F35B15"/>
    <w:rsid w:val="00F36CDA"/>
    <w:rsid w:val="00F37579"/>
    <w:rsid w:val="00F413C7"/>
    <w:rsid w:val="00F4151D"/>
    <w:rsid w:val="00F43C78"/>
    <w:rsid w:val="00F43FA4"/>
    <w:rsid w:val="00F44530"/>
    <w:rsid w:val="00F44CFD"/>
    <w:rsid w:val="00F457CD"/>
    <w:rsid w:val="00F4659D"/>
    <w:rsid w:val="00F47277"/>
    <w:rsid w:val="00F475FA"/>
    <w:rsid w:val="00F501AD"/>
    <w:rsid w:val="00F51339"/>
    <w:rsid w:val="00F52E6D"/>
    <w:rsid w:val="00F52F69"/>
    <w:rsid w:val="00F532B8"/>
    <w:rsid w:val="00F53909"/>
    <w:rsid w:val="00F53BB1"/>
    <w:rsid w:val="00F61318"/>
    <w:rsid w:val="00F62BDF"/>
    <w:rsid w:val="00F647DF"/>
    <w:rsid w:val="00F64815"/>
    <w:rsid w:val="00F64EA3"/>
    <w:rsid w:val="00F65082"/>
    <w:rsid w:val="00F659B2"/>
    <w:rsid w:val="00F6766C"/>
    <w:rsid w:val="00F71354"/>
    <w:rsid w:val="00F71384"/>
    <w:rsid w:val="00F726C4"/>
    <w:rsid w:val="00F72921"/>
    <w:rsid w:val="00F740DB"/>
    <w:rsid w:val="00F75B94"/>
    <w:rsid w:val="00F761A5"/>
    <w:rsid w:val="00F765B9"/>
    <w:rsid w:val="00F765BB"/>
    <w:rsid w:val="00F77DDA"/>
    <w:rsid w:val="00F77F0F"/>
    <w:rsid w:val="00F8271D"/>
    <w:rsid w:val="00F83466"/>
    <w:rsid w:val="00F86886"/>
    <w:rsid w:val="00F9055C"/>
    <w:rsid w:val="00F9184B"/>
    <w:rsid w:val="00F938C8"/>
    <w:rsid w:val="00F96557"/>
    <w:rsid w:val="00F9678F"/>
    <w:rsid w:val="00F96F3F"/>
    <w:rsid w:val="00F97C15"/>
    <w:rsid w:val="00FA1DD9"/>
    <w:rsid w:val="00FA2191"/>
    <w:rsid w:val="00FA2606"/>
    <w:rsid w:val="00FA2C51"/>
    <w:rsid w:val="00FA3B78"/>
    <w:rsid w:val="00FA6653"/>
    <w:rsid w:val="00FA68F9"/>
    <w:rsid w:val="00FA7353"/>
    <w:rsid w:val="00FB0142"/>
    <w:rsid w:val="00FB01A5"/>
    <w:rsid w:val="00FB0D80"/>
    <w:rsid w:val="00FB1AC9"/>
    <w:rsid w:val="00FB1F73"/>
    <w:rsid w:val="00FB2A8C"/>
    <w:rsid w:val="00FB2DDB"/>
    <w:rsid w:val="00FB3649"/>
    <w:rsid w:val="00FB43F3"/>
    <w:rsid w:val="00FB4BEA"/>
    <w:rsid w:val="00FB53ED"/>
    <w:rsid w:val="00FB5F2B"/>
    <w:rsid w:val="00FB6DF4"/>
    <w:rsid w:val="00FB7FEE"/>
    <w:rsid w:val="00FC0600"/>
    <w:rsid w:val="00FC0C28"/>
    <w:rsid w:val="00FC1D0E"/>
    <w:rsid w:val="00FC29AF"/>
    <w:rsid w:val="00FC304C"/>
    <w:rsid w:val="00FC3EEF"/>
    <w:rsid w:val="00FC477A"/>
    <w:rsid w:val="00FC4A76"/>
    <w:rsid w:val="00FC6290"/>
    <w:rsid w:val="00FC62FD"/>
    <w:rsid w:val="00FD1EC1"/>
    <w:rsid w:val="00FD31F4"/>
    <w:rsid w:val="00FD3328"/>
    <w:rsid w:val="00FD3AE2"/>
    <w:rsid w:val="00FD4115"/>
    <w:rsid w:val="00FD415B"/>
    <w:rsid w:val="00FD416F"/>
    <w:rsid w:val="00FD4EB6"/>
    <w:rsid w:val="00FD52CC"/>
    <w:rsid w:val="00FD5392"/>
    <w:rsid w:val="00FD6684"/>
    <w:rsid w:val="00FD7718"/>
    <w:rsid w:val="00FE0353"/>
    <w:rsid w:val="00FE0DB2"/>
    <w:rsid w:val="00FE178B"/>
    <w:rsid w:val="00FE21F3"/>
    <w:rsid w:val="00FE3029"/>
    <w:rsid w:val="00FE42D2"/>
    <w:rsid w:val="00FE60A8"/>
    <w:rsid w:val="00FE6FE0"/>
    <w:rsid w:val="00FE71DB"/>
    <w:rsid w:val="00FE789F"/>
    <w:rsid w:val="00FE7971"/>
    <w:rsid w:val="00FF194F"/>
    <w:rsid w:val="00FF1C77"/>
    <w:rsid w:val="00FF475C"/>
    <w:rsid w:val="00FF4774"/>
    <w:rsid w:val="00FF4A63"/>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4EA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qFormat="1"/>
    <w:lsdException w:name="toc 5" w:uiPriority="99" w:qFormat="1"/>
    <w:lsdException w:name="toc 6" w:uiPriority="99"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uiPriority="2"/>
    <w:lsdException w:name="annotation text" w:semiHidden="1" w:unhideWhenUsed="1"/>
    <w:lsdException w:name="header" w:uiPriority="99"/>
    <w:lsdException w:name="footer" w:uiPriority="99" w:qFormat="1"/>
    <w:lsdException w:name="index heading" w:semiHidden="1" w:unhideWhenUsed="1"/>
    <w:lsdException w:name="caption" w:uiPriority="1" w:qFormat="1"/>
    <w:lsdException w:name="table of figures" w:uiPriority="99" w:qFormat="1"/>
    <w:lsdException w:name="envelope address" w:semiHidden="1" w:unhideWhenUsed="1"/>
    <w:lsdException w:name="envelope return" w:semiHidden="1" w:unhideWhenUsed="1"/>
    <w:lsdException w:name="footnote reference" w:uiPriority="2"/>
    <w:lsdException w:name="annotation reference" w:semiHidden="1" w:unhideWhenUsed="1"/>
    <w:lsdException w:name="line number" w:semiHidden="1" w:unhideWhenUsed="1"/>
    <w:lsdException w:name="page number" w:uiPriority="2" w:qFormat="1"/>
    <w:lsdException w:name="endnote reference" w:uiPriority="2"/>
    <w:lsdException w:name="macro" w:semiHidden="1" w:unhideWhenUsed="1"/>
    <w:lsdException w:name="List" w:qFormat="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uiPriority="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Strong" w:qFormat="1"/>
    <w:lsdException w:name="Emphasis" w:qFormat="1"/>
    <w:lsdException w:name="Document Map" w:semiHidden="1" w:unhideWhenUsed="1"/>
    <w:lsdException w:name="Plain Text" w:uiPriority="2"/>
    <w:lsdException w:name="E-mail Signature"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Balloon Text"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027F7"/>
    <w:pPr>
      <w:tabs>
        <w:tab w:val="left" w:pos="360"/>
        <w:tab w:val="left" w:pos="720"/>
        <w:tab w:val="left" w:pos="1080"/>
      </w:tabs>
    </w:pPr>
    <w:rPr>
      <w:sz w:val="22"/>
      <w:szCs w:val="22"/>
    </w:rPr>
  </w:style>
  <w:style w:type="paragraph" w:styleId="Heading1">
    <w:name w:val="heading 1"/>
    <w:next w:val="BodyText"/>
    <w:link w:val="Heading1Char"/>
    <w:qFormat/>
    <w:rsid w:val="00F027F7"/>
    <w:pPr>
      <w:keepNext/>
      <w:numPr>
        <w:numId w:val="3"/>
      </w:numPr>
      <w:tabs>
        <w:tab w:val="left" w:pos="540"/>
      </w:tabs>
      <w:spacing w:after="360"/>
      <w:jc w:val="center"/>
      <w:outlineLvl w:val="0"/>
    </w:pPr>
    <w:rPr>
      <w:rFonts w:ascii="Arial" w:hAnsi="Arial"/>
      <w:b/>
      <w:kern w:val="28"/>
      <w:sz w:val="32"/>
      <w:szCs w:val="22"/>
    </w:rPr>
  </w:style>
  <w:style w:type="paragraph" w:styleId="Heading2">
    <w:name w:val="heading 2"/>
    <w:basedOn w:val="Heading1"/>
    <w:next w:val="BodyText"/>
    <w:qFormat/>
    <w:rsid w:val="00F027F7"/>
    <w:pPr>
      <w:numPr>
        <w:ilvl w:val="1"/>
      </w:numPr>
      <w:tabs>
        <w:tab w:val="clear" w:pos="540"/>
      </w:tabs>
      <w:spacing w:before="360" w:after="0"/>
      <w:jc w:val="left"/>
      <w:outlineLvl w:val="1"/>
    </w:pPr>
    <w:rPr>
      <w:sz w:val="28"/>
    </w:rPr>
  </w:style>
  <w:style w:type="paragraph" w:styleId="Heading3">
    <w:name w:val="heading 3"/>
    <w:basedOn w:val="Heading2"/>
    <w:next w:val="BodyText"/>
    <w:link w:val="Heading3Char"/>
    <w:qFormat/>
    <w:rsid w:val="00F027F7"/>
    <w:pPr>
      <w:numPr>
        <w:ilvl w:val="2"/>
      </w:numPr>
      <w:outlineLvl w:val="2"/>
    </w:pPr>
    <w:rPr>
      <w:sz w:val="24"/>
    </w:rPr>
  </w:style>
  <w:style w:type="paragraph" w:styleId="Heading4">
    <w:name w:val="heading 4"/>
    <w:basedOn w:val="Heading3"/>
    <w:next w:val="BodyText"/>
    <w:link w:val="Heading4Char"/>
    <w:qFormat/>
    <w:rsid w:val="00F027F7"/>
    <w:pPr>
      <w:numPr>
        <w:ilvl w:val="3"/>
      </w:numPr>
      <w:outlineLvl w:val="3"/>
    </w:pPr>
    <w:rPr>
      <w:sz w:val="22"/>
    </w:rPr>
  </w:style>
  <w:style w:type="paragraph" w:styleId="Heading5">
    <w:name w:val="heading 5"/>
    <w:basedOn w:val="Heading4"/>
    <w:next w:val="Normal"/>
    <w:qFormat/>
    <w:rsid w:val="00F027F7"/>
    <w:pPr>
      <w:numPr>
        <w:ilvl w:val="4"/>
      </w:numPr>
      <w:outlineLvl w:val="4"/>
    </w:pPr>
  </w:style>
  <w:style w:type="paragraph" w:styleId="Heading6">
    <w:name w:val="heading 6"/>
    <w:basedOn w:val="Normal"/>
    <w:next w:val="Heading-FrontTOC"/>
    <w:link w:val="Heading6Char"/>
    <w:qFormat/>
    <w:rsid w:val="00F027F7"/>
    <w:pPr>
      <w:numPr>
        <w:ilvl w:val="5"/>
        <w:numId w:val="3"/>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F027F7"/>
    <w:pPr>
      <w:numPr>
        <w:ilvl w:val="6"/>
      </w:numPr>
      <w:outlineLvl w:val="6"/>
    </w:pPr>
  </w:style>
  <w:style w:type="paragraph" w:styleId="Heading8">
    <w:name w:val="heading 8"/>
    <w:basedOn w:val="Heading4"/>
    <w:next w:val="BodyText"/>
    <w:qFormat/>
    <w:rsid w:val="00F027F7"/>
    <w:pPr>
      <w:numPr>
        <w:ilvl w:val="7"/>
      </w:numPr>
      <w:outlineLvl w:val="7"/>
    </w:pPr>
    <w:rPr>
      <w:sz w:val="24"/>
    </w:rPr>
  </w:style>
  <w:style w:type="paragraph" w:styleId="Heading9">
    <w:name w:val="heading 9"/>
    <w:basedOn w:val="Heading4"/>
    <w:next w:val="BodyText"/>
    <w:qFormat/>
    <w:rsid w:val="00F027F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445C0"/>
    <w:pPr>
      <w:spacing w:before="240" w:line="264" w:lineRule="auto"/>
    </w:pPr>
  </w:style>
  <w:style w:type="character" w:customStyle="1" w:styleId="BodyTextChar">
    <w:name w:val="Body Text Char"/>
    <w:link w:val="BodyText"/>
    <w:rsid w:val="00A445C0"/>
    <w:rPr>
      <w:sz w:val="22"/>
      <w:szCs w:val="22"/>
    </w:rPr>
  </w:style>
  <w:style w:type="character" w:customStyle="1" w:styleId="Heading3Char">
    <w:name w:val="Heading 3 Char"/>
    <w:link w:val="Heading3"/>
    <w:locked/>
    <w:rsid w:val="001F715E"/>
    <w:rPr>
      <w:rFonts w:ascii="Arial" w:hAnsi="Arial"/>
      <w:b/>
      <w:kern w:val="28"/>
      <w:sz w:val="24"/>
      <w:szCs w:val="22"/>
    </w:rPr>
  </w:style>
  <w:style w:type="character" w:customStyle="1" w:styleId="Heading4Char">
    <w:name w:val="Heading 4 Char"/>
    <w:link w:val="Heading4"/>
    <w:locked/>
    <w:rsid w:val="001F715E"/>
    <w:rPr>
      <w:rFonts w:ascii="Arial" w:hAnsi="Arial"/>
      <w:b/>
      <w:kern w:val="28"/>
      <w:sz w:val="22"/>
      <w:szCs w:val="22"/>
    </w:rPr>
  </w:style>
  <w:style w:type="paragraph" w:customStyle="1" w:styleId="Heading-FrontTOC">
    <w:name w:val="Heading-Front (TOC)"/>
    <w:basedOn w:val="Heading1"/>
    <w:next w:val="BodyText"/>
    <w:qFormat/>
    <w:rsid w:val="00F027F7"/>
    <w:pPr>
      <w:numPr>
        <w:numId w:val="0"/>
      </w:numPr>
      <w:tabs>
        <w:tab w:val="clear" w:pos="540"/>
      </w:tabs>
      <w:spacing w:line="264" w:lineRule="auto"/>
    </w:pPr>
  </w:style>
  <w:style w:type="paragraph" w:customStyle="1" w:styleId="Acronyms">
    <w:name w:val="Acronyms"/>
    <w:qFormat/>
    <w:rsid w:val="00F027F7"/>
    <w:pPr>
      <w:spacing w:before="60" w:line="264" w:lineRule="auto"/>
      <w:ind w:left="2160" w:hanging="2160"/>
    </w:pPr>
    <w:rPr>
      <w:sz w:val="22"/>
      <w:szCs w:val="22"/>
    </w:rPr>
  </w:style>
  <w:style w:type="paragraph" w:styleId="Caption">
    <w:name w:val="caption"/>
    <w:basedOn w:val="Normal"/>
    <w:next w:val="Normal"/>
    <w:uiPriority w:val="1"/>
    <w:qFormat/>
    <w:rsid w:val="00A445C0"/>
    <w:pPr>
      <w:jc w:val="center"/>
    </w:pPr>
  </w:style>
  <w:style w:type="paragraph" w:customStyle="1" w:styleId="Caption-Fig">
    <w:name w:val="Caption-Fig"/>
    <w:basedOn w:val="Caption"/>
    <w:next w:val="Normal"/>
    <w:qFormat/>
    <w:rsid w:val="00A445C0"/>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A445C0"/>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A445C0"/>
    <w:pPr>
      <w:jc w:val="center"/>
    </w:pPr>
  </w:style>
  <w:style w:type="paragraph" w:styleId="Header">
    <w:name w:val="header"/>
    <w:link w:val="HeaderChar"/>
    <w:uiPriority w:val="99"/>
    <w:unhideWhenUsed/>
    <w:rsid w:val="00A445C0"/>
    <w:rPr>
      <w:sz w:val="22"/>
      <w:szCs w:val="22"/>
    </w:rPr>
  </w:style>
  <w:style w:type="character" w:customStyle="1" w:styleId="HeaderChar">
    <w:name w:val="Header Char"/>
    <w:link w:val="Header"/>
    <w:uiPriority w:val="99"/>
    <w:rsid w:val="00A445C0"/>
    <w:rPr>
      <w:sz w:val="22"/>
      <w:szCs w:val="22"/>
    </w:rPr>
  </w:style>
  <w:style w:type="character" w:customStyle="1" w:styleId="FooterChar">
    <w:name w:val="Footer Char"/>
    <w:link w:val="Footer"/>
    <w:uiPriority w:val="99"/>
    <w:rsid w:val="00A445C0"/>
    <w:rPr>
      <w:sz w:val="22"/>
      <w:szCs w:val="22"/>
    </w:rPr>
  </w:style>
  <w:style w:type="character" w:styleId="FootnoteReference">
    <w:name w:val="footnote reference"/>
    <w:uiPriority w:val="2"/>
    <w:unhideWhenUsed/>
    <w:rsid w:val="00A445C0"/>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A445C0"/>
    <w:rPr>
      <w:szCs w:val="22"/>
    </w:rPr>
  </w:style>
  <w:style w:type="paragraph" w:customStyle="1" w:styleId="HeadingFrontNoTOC">
    <w:name w:val="Heading Front (No TOC)"/>
    <w:basedOn w:val="Heading-FrontTOC"/>
    <w:qFormat/>
    <w:rsid w:val="00F027F7"/>
  </w:style>
  <w:style w:type="character" w:styleId="Hyperlink">
    <w:name w:val="Hyperlink"/>
    <w:uiPriority w:val="99"/>
    <w:unhideWhenUsed/>
    <w:rsid w:val="00F027F7"/>
    <w:rPr>
      <w:color w:val="0000FF"/>
      <w:u w:val="single"/>
    </w:rPr>
  </w:style>
  <w:style w:type="paragraph" w:styleId="List">
    <w:name w:val="List"/>
    <w:basedOn w:val="BodyText"/>
    <w:qFormat/>
    <w:rsid w:val="00F027F7"/>
    <w:pPr>
      <w:numPr>
        <w:numId w:val="4"/>
      </w:numPr>
      <w:spacing w:before="120" w:line="240" w:lineRule="auto"/>
    </w:pPr>
  </w:style>
  <w:style w:type="paragraph" w:styleId="ListBullet">
    <w:name w:val="List Bullet"/>
    <w:basedOn w:val="List"/>
    <w:qFormat/>
    <w:rsid w:val="00F027F7"/>
    <w:pPr>
      <w:numPr>
        <w:numId w:val="5"/>
      </w:numPr>
      <w:tabs>
        <w:tab w:val="clear" w:pos="720"/>
        <w:tab w:val="clear" w:pos="1080"/>
      </w:tabs>
    </w:pPr>
  </w:style>
  <w:style w:type="character" w:styleId="FollowedHyperlink">
    <w:name w:val="FollowedHyperlink"/>
    <w:unhideWhenUsed/>
    <w:rsid w:val="00A445C0"/>
    <w:rPr>
      <w:color w:val="800080"/>
      <w:u w:val="single"/>
    </w:rPr>
  </w:style>
  <w:style w:type="character" w:styleId="PageNumber">
    <w:name w:val="page number"/>
    <w:uiPriority w:val="2"/>
    <w:unhideWhenUsed/>
    <w:qFormat/>
    <w:rsid w:val="00F027F7"/>
    <w:rPr>
      <w:rFonts w:ascii="Times New Roman" w:hAnsi="Times New Roman"/>
      <w:sz w:val="22"/>
    </w:rPr>
  </w:style>
  <w:style w:type="table" w:customStyle="1" w:styleId="PNNLTableStyle">
    <w:name w:val="PNNL Table Style"/>
    <w:basedOn w:val="TableNormal"/>
    <w:rsid w:val="00F027F7"/>
    <w:pPr>
      <w:spacing w:before="40" w:after="40"/>
    </w:pPr>
    <w:rPr>
      <w:sz w:val="22"/>
      <w:szCs w:val="22"/>
    </w:r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F027F7"/>
    <w:pPr>
      <w:tabs>
        <w:tab w:val="left" w:pos="360"/>
        <w:tab w:val="left" w:pos="720"/>
        <w:tab w:val="left" w:pos="1080"/>
      </w:tabs>
      <w:spacing w:line="264" w:lineRule="auto"/>
    </w:pPr>
    <w:rPr>
      <w:szCs w:val="22"/>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F027F7"/>
    <w:pPr>
      <w:tabs>
        <w:tab w:val="clear" w:pos="360"/>
        <w:tab w:val="clear" w:pos="720"/>
        <w:tab w:val="clear" w:pos="1080"/>
      </w:tabs>
      <w:ind w:left="220" w:hanging="220"/>
    </w:pPr>
  </w:style>
  <w:style w:type="paragraph" w:styleId="TableofFigures">
    <w:name w:val="table of figures"/>
    <w:basedOn w:val="Normal"/>
    <w:next w:val="Normal"/>
    <w:autoRedefine/>
    <w:uiPriority w:val="99"/>
    <w:unhideWhenUsed/>
    <w:qFormat/>
    <w:rsid w:val="00F027F7"/>
    <w:pPr>
      <w:tabs>
        <w:tab w:val="clear" w:pos="360"/>
        <w:tab w:val="clear" w:pos="720"/>
        <w:tab w:val="clear" w:pos="1080"/>
        <w:tab w:val="left" w:pos="461"/>
        <w:tab w:val="right" w:leader="dot" w:pos="9360"/>
      </w:tabs>
      <w:spacing w:before="80"/>
      <w:ind w:left="446" w:hanging="446"/>
    </w:pPr>
    <w:rPr>
      <w:noProof/>
    </w:rPr>
  </w:style>
  <w:style w:type="paragraph" w:customStyle="1" w:styleId="tabletext">
    <w:name w:val="tabletext"/>
    <w:basedOn w:val="Normal"/>
    <w:semiHidden/>
    <w:unhideWhenUsed/>
    <w:qFormat/>
    <w:rsid w:val="00F027F7"/>
    <w:pPr>
      <w:keepNext/>
      <w:spacing w:before="40" w:after="40"/>
    </w:pPr>
    <w:rPr>
      <w:sz w:val="20"/>
    </w:rPr>
  </w:style>
  <w:style w:type="paragraph" w:styleId="TOC1">
    <w:name w:val="toc 1"/>
    <w:basedOn w:val="Normal"/>
    <w:next w:val="Normal"/>
    <w:autoRedefine/>
    <w:uiPriority w:val="39"/>
    <w:unhideWhenUsed/>
    <w:qFormat/>
    <w:rsid w:val="00F027F7"/>
    <w:pPr>
      <w:keepLines/>
      <w:tabs>
        <w:tab w:val="clear" w:pos="360"/>
        <w:tab w:val="clear" w:pos="720"/>
        <w:tab w:val="clear" w:pos="1080"/>
        <w:tab w:val="left" w:pos="461"/>
        <w:tab w:val="right" w:leader="dot" w:pos="9360"/>
      </w:tabs>
      <w:spacing w:before="80"/>
      <w:ind w:left="461" w:hanging="461"/>
    </w:pPr>
    <w:rPr>
      <w:noProof/>
    </w:rPr>
  </w:style>
  <w:style w:type="paragraph" w:styleId="TOC2">
    <w:name w:val="toc 2"/>
    <w:basedOn w:val="Normal"/>
    <w:next w:val="Normal"/>
    <w:autoRedefine/>
    <w:uiPriority w:val="39"/>
    <w:unhideWhenUsed/>
    <w:rsid w:val="00F027F7"/>
    <w:pPr>
      <w:tabs>
        <w:tab w:val="clear" w:pos="360"/>
        <w:tab w:val="clear" w:pos="720"/>
        <w:tab w:val="clear" w:pos="1080"/>
        <w:tab w:val="left" w:pos="922"/>
        <w:tab w:val="right" w:leader="dot" w:pos="9360"/>
      </w:tabs>
      <w:spacing w:before="80"/>
      <w:ind w:left="922" w:hanging="461"/>
    </w:pPr>
    <w:rPr>
      <w:noProof/>
    </w:rPr>
  </w:style>
  <w:style w:type="paragraph" w:styleId="TOC3">
    <w:name w:val="toc 3"/>
    <w:basedOn w:val="Normal"/>
    <w:next w:val="Normal"/>
    <w:autoRedefine/>
    <w:uiPriority w:val="39"/>
    <w:unhideWhenUsed/>
    <w:rsid w:val="00F027F7"/>
    <w:pPr>
      <w:tabs>
        <w:tab w:val="clear" w:pos="360"/>
        <w:tab w:val="clear" w:pos="720"/>
        <w:tab w:val="clear" w:pos="1080"/>
        <w:tab w:val="left" w:pos="1526"/>
        <w:tab w:val="right" w:leader="dot" w:pos="9360"/>
      </w:tabs>
      <w:spacing w:before="80"/>
      <w:ind w:left="1527" w:hanging="605"/>
    </w:pPr>
    <w:rPr>
      <w:noProof/>
    </w:rPr>
  </w:style>
  <w:style w:type="paragraph" w:styleId="TOC4">
    <w:name w:val="toc 4"/>
    <w:basedOn w:val="TOC1"/>
    <w:next w:val="Normal"/>
    <w:autoRedefine/>
    <w:uiPriority w:val="39"/>
    <w:qFormat/>
    <w:rsid w:val="00F027F7"/>
    <w:pPr>
      <w:tabs>
        <w:tab w:val="clear" w:pos="461"/>
        <w:tab w:val="left" w:pos="2344"/>
      </w:tabs>
      <w:ind w:left="2340" w:hanging="821"/>
    </w:pPr>
  </w:style>
  <w:style w:type="paragraph" w:styleId="TOC5">
    <w:name w:val="toc 5"/>
    <w:basedOn w:val="Normal"/>
    <w:next w:val="Normal"/>
    <w:autoRedefine/>
    <w:uiPriority w:val="99"/>
    <w:qFormat/>
    <w:rsid w:val="00F027F7"/>
    <w:pPr>
      <w:tabs>
        <w:tab w:val="clear" w:pos="360"/>
        <w:tab w:val="clear" w:pos="720"/>
        <w:tab w:val="clear" w:pos="1080"/>
      </w:tabs>
      <w:ind w:left="880"/>
    </w:pPr>
  </w:style>
  <w:style w:type="paragraph" w:styleId="TOC6">
    <w:name w:val="toc 6"/>
    <w:basedOn w:val="Normal"/>
    <w:next w:val="Normal"/>
    <w:autoRedefine/>
    <w:uiPriority w:val="99"/>
    <w:qFormat/>
    <w:rsid w:val="00F027F7"/>
    <w:pPr>
      <w:tabs>
        <w:tab w:val="clear" w:pos="360"/>
        <w:tab w:val="clear" w:pos="720"/>
        <w:tab w:val="clear" w:pos="1080"/>
        <w:tab w:val="right" w:leader="dot" w:pos="9360"/>
      </w:tabs>
    </w:pPr>
  </w:style>
  <w:style w:type="paragraph" w:customStyle="1" w:styleId="TableCaption">
    <w:name w:val="Table Caption"/>
    <w:basedOn w:val="Normal"/>
    <w:semiHidden/>
    <w:unhideWhenUsed/>
    <w:rsid w:val="00F027F7"/>
    <w:pPr>
      <w:keepNext/>
      <w:spacing w:after="180"/>
    </w:pPr>
    <w:rPr>
      <w:b/>
      <w:bCs/>
    </w:rPr>
  </w:style>
  <w:style w:type="paragraph" w:customStyle="1" w:styleId="TableHead">
    <w:name w:val="TableHead"/>
    <w:basedOn w:val="Normal"/>
    <w:semiHidden/>
    <w:unhideWhenUsed/>
    <w:qFormat/>
    <w:rsid w:val="00F027F7"/>
    <w:pPr>
      <w:keepNext/>
      <w:spacing w:before="40" w:after="40"/>
      <w:jc w:val="center"/>
    </w:pPr>
    <w:rPr>
      <w:bCs/>
      <w:sz w:val="20"/>
    </w:rPr>
  </w:style>
  <w:style w:type="table" w:styleId="TableList3">
    <w:name w:val="Table List 3"/>
    <w:basedOn w:val="TableNormal"/>
    <w:rsid w:val="00F027F7"/>
    <w:pPr>
      <w:tabs>
        <w:tab w:val="left" w:pos="360"/>
        <w:tab w:val="left" w:pos="720"/>
        <w:tab w:val="left" w:pos="1080"/>
      </w:tabs>
      <w:spacing w:line="264" w:lineRule="auto"/>
    </w:pPr>
    <w:rPr>
      <w:sz w:val="22"/>
      <w:szCs w:val="22"/>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F027F7"/>
    <w:rPr>
      <w:sz w:val="22"/>
      <w:szCs w:val="22"/>
    </w:rPr>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paragraph" w:styleId="TOC9">
    <w:name w:val="toc 9"/>
    <w:basedOn w:val="TOC1"/>
    <w:next w:val="Normal"/>
    <w:autoRedefine/>
    <w:uiPriority w:val="39"/>
    <w:unhideWhenUsed/>
    <w:qFormat/>
    <w:rsid w:val="00F027F7"/>
  </w:style>
  <w:style w:type="paragraph" w:styleId="Title">
    <w:name w:val="Title"/>
    <w:aliases w:val="FrontMatter_Cover_Title"/>
    <w:basedOn w:val="Normal"/>
    <w:next w:val="Normal"/>
    <w:link w:val="TitleChar"/>
    <w:uiPriority w:val="99"/>
    <w:unhideWhenUsed/>
    <w:qFormat/>
    <w:rsid w:val="00F027F7"/>
    <w:pPr>
      <w:spacing w:after="360"/>
    </w:pPr>
    <w:rPr>
      <w:rFonts w:ascii="Arial" w:hAnsi="Arial" w:cs="Arial"/>
      <w:b/>
      <w:color w:val="D57500"/>
      <w:sz w:val="72"/>
      <w:szCs w:val="48"/>
    </w:rPr>
  </w:style>
  <w:style w:type="character" w:customStyle="1" w:styleId="TitleChar">
    <w:name w:val="Title Char"/>
    <w:aliases w:val="FrontMatter_Cover_Title Char"/>
    <w:link w:val="Title"/>
    <w:uiPriority w:val="99"/>
    <w:rsid w:val="00F027F7"/>
    <w:rPr>
      <w:rFonts w:ascii="Arial" w:hAnsi="Arial" w:cs="Arial"/>
      <w:b/>
      <w:color w:val="D57500"/>
      <w:sz w:val="72"/>
      <w:szCs w:val="48"/>
    </w:rPr>
  </w:style>
  <w:style w:type="paragraph" w:styleId="NormalWeb">
    <w:name w:val="Normal (Web)"/>
    <w:basedOn w:val="Normal"/>
    <w:semiHidden/>
    <w:unhideWhenUsed/>
    <w:rsid w:val="00F027F7"/>
    <w:rPr>
      <w:szCs w:val="24"/>
    </w:rPr>
  </w:style>
  <w:style w:type="paragraph" w:styleId="TOCHeading">
    <w:name w:val="TOC Heading"/>
    <w:basedOn w:val="Heading1"/>
    <w:next w:val="Normal"/>
    <w:uiPriority w:val="39"/>
    <w:unhideWhenUsed/>
    <w:qFormat/>
    <w:rsid w:val="00F027F7"/>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A445C0"/>
    <w:pPr>
      <w:tabs>
        <w:tab w:val="clear" w:pos="360"/>
        <w:tab w:val="clear" w:pos="720"/>
        <w:tab w:val="clear" w:pos="1080"/>
        <w:tab w:val="left" w:pos="2700"/>
      </w:tabs>
      <w:spacing w:line="264" w:lineRule="auto"/>
    </w:pPr>
    <w:rPr>
      <w:rFonts w:ascii="Arial" w:eastAsia="MS Mincho" w:hAnsi="Arial"/>
      <w:szCs w:val="24"/>
    </w:rPr>
  </w:style>
  <w:style w:type="paragraph" w:customStyle="1" w:styleId="FrontMatterCoverDate">
    <w:name w:val="FrontMatter_Cover_Date"/>
    <w:basedOn w:val="Normal"/>
    <w:uiPriority w:val="99"/>
    <w:qFormat/>
    <w:rsid w:val="00A445C0"/>
    <w:pPr>
      <w:tabs>
        <w:tab w:val="clear" w:pos="360"/>
        <w:tab w:val="clear" w:pos="720"/>
        <w:tab w:val="clear" w:pos="1080"/>
        <w:tab w:val="left" w:pos="2700"/>
      </w:tabs>
      <w:spacing w:after="480"/>
    </w:pPr>
    <w:rPr>
      <w:rFonts w:ascii="Arial" w:eastAsia="MS Mincho" w:hAnsi="Arial"/>
      <w:b/>
      <w:sz w:val="36"/>
      <w:szCs w:val="24"/>
    </w:rPr>
  </w:style>
  <w:style w:type="paragraph" w:customStyle="1" w:styleId="FrontMatterTitlePageTitle">
    <w:name w:val="FrontMatter_TitlePage_Title"/>
    <w:basedOn w:val="Normal"/>
    <w:uiPriority w:val="99"/>
    <w:qFormat/>
    <w:rsid w:val="00A445C0"/>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A445C0"/>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A445C0"/>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A445C0"/>
    <w:pPr>
      <w:tabs>
        <w:tab w:val="clear" w:pos="360"/>
        <w:tab w:val="clear" w:pos="720"/>
        <w:tab w:val="clear" w:pos="1080"/>
        <w:tab w:val="center" w:pos="4680"/>
        <w:tab w:val="right" w:pos="9360"/>
      </w:tabs>
    </w:pPr>
  </w:style>
  <w:style w:type="character" w:customStyle="1" w:styleId="ComputerCodeChar">
    <w:name w:val="Computer Code Char"/>
    <w:link w:val="ComputerCode"/>
    <w:locked/>
    <w:rsid w:val="0048305B"/>
    <w:rPr>
      <w:rFonts w:ascii="Courier New" w:hAnsi="Courier New"/>
      <w:lang w:val="en-US" w:eastAsia="en-US" w:bidi="ar-SA"/>
    </w:rPr>
  </w:style>
  <w:style w:type="paragraph" w:customStyle="1" w:styleId="ComputerCode">
    <w:name w:val="Computer Code"/>
    <w:basedOn w:val="Normal"/>
    <w:next w:val="Normal"/>
    <w:link w:val="ComputerCodeChar"/>
    <w:rsid w:val="0048305B"/>
    <w:pPr>
      <w:spacing w:line="264" w:lineRule="auto"/>
    </w:pPr>
    <w:rPr>
      <w:rFonts w:ascii="Courier New" w:hAnsi="Courier New"/>
      <w:sz w:val="20"/>
      <w:szCs w:val="20"/>
    </w:rPr>
  </w:style>
  <w:style w:type="paragraph" w:styleId="BalloonText">
    <w:name w:val="Balloon Text"/>
    <w:basedOn w:val="Normal"/>
    <w:link w:val="BalloonTextChar"/>
    <w:semiHidden/>
    <w:unhideWhenUsed/>
    <w:rsid w:val="00A445C0"/>
    <w:rPr>
      <w:rFonts w:ascii="Tahoma" w:hAnsi="Tahoma" w:cs="Tahoma"/>
      <w:sz w:val="16"/>
      <w:szCs w:val="16"/>
    </w:rPr>
  </w:style>
  <w:style w:type="character" w:customStyle="1" w:styleId="BalloonTextChar">
    <w:name w:val="Balloon Text Char"/>
    <w:link w:val="BalloonText"/>
    <w:semiHidden/>
    <w:rsid w:val="00A445C0"/>
    <w:rPr>
      <w:rFonts w:ascii="Tahoma" w:hAnsi="Tahoma" w:cs="Tahoma"/>
      <w:sz w:val="16"/>
      <w:szCs w:val="16"/>
    </w:rPr>
  </w:style>
  <w:style w:type="paragraph" w:styleId="DocumentMap">
    <w:name w:val="Document Map"/>
    <w:basedOn w:val="Normal"/>
    <w:link w:val="DocumentMapChar"/>
    <w:semiHidden/>
    <w:unhideWhenUsed/>
    <w:rsid w:val="00A445C0"/>
    <w:rPr>
      <w:rFonts w:ascii="Tahoma" w:hAnsi="Tahoma" w:cs="Tahoma"/>
      <w:sz w:val="16"/>
      <w:szCs w:val="16"/>
    </w:rPr>
  </w:style>
  <w:style w:type="character" w:customStyle="1" w:styleId="DocumentMapChar">
    <w:name w:val="Document Map Char"/>
    <w:link w:val="DocumentMap"/>
    <w:semiHidden/>
    <w:rsid w:val="00A445C0"/>
    <w:rPr>
      <w:rFonts w:ascii="Tahoma" w:hAnsi="Tahoma" w:cs="Tahoma"/>
      <w:sz w:val="16"/>
      <w:szCs w:val="16"/>
    </w:rPr>
  </w:style>
  <w:style w:type="table" w:styleId="TableElegant">
    <w:name w:val="Table Elegant"/>
    <w:basedOn w:val="TableNormal"/>
    <w:rsid w:val="001F715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rsid w:val="001F715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Dictionary">
    <w:name w:val="Dictionary"/>
    <w:basedOn w:val="Normal"/>
    <w:link w:val="DictionaryChar"/>
    <w:rsid w:val="001F715E"/>
    <w:pPr>
      <w:tabs>
        <w:tab w:val="clear" w:pos="360"/>
        <w:tab w:val="clear" w:pos="720"/>
        <w:tab w:val="clear" w:pos="1080"/>
      </w:tabs>
      <w:ind w:left="720" w:hanging="720"/>
    </w:pPr>
    <w:rPr>
      <w:szCs w:val="20"/>
    </w:rPr>
  </w:style>
  <w:style w:type="character" w:customStyle="1" w:styleId="DictionaryChar">
    <w:name w:val="Dictionary Char"/>
    <w:link w:val="Dictionary"/>
    <w:rsid w:val="008B7976"/>
    <w:rPr>
      <w:sz w:val="22"/>
      <w:lang w:val="en-US" w:eastAsia="en-US" w:bidi="ar-SA"/>
    </w:rPr>
  </w:style>
  <w:style w:type="paragraph" w:customStyle="1" w:styleId="ComputerCode-small">
    <w:name w:val="Computer Code-small"/>
    <w:basedOn w:val="Dictionary"/>
    <w:link w:val="ComputerCode-smallChar"/>
    <w:rsid w:val="002F17BE"/>
    <w:rPr>
      <w:rFonts w:ascii="Courier New" w:hAnsi="Courier New"/>
      <w:sz w:val="18"/>
    </w:rPr>
  </w:style>
  <w:style w:type="character" w:customStyle="1" w:styleId="ComputerCode-smallChar">
    <w:name w:val="Computer Code-small Char"/>
    <w:link w:val="ComputerCode-small"/>
    <w:rsid w:val="002F17BE"/>
    <w:rPr>
      <w:rFonts w:ascii="Courier New" w:hAnsi="Courier New"/>
      <w:sz w:val="18"/>
      <w:lang w:val="en-US" w:eastAsia="en-US" w:bidi="ar-SA"/>
    </w:rPr>
  </w:style>
  <w:style w:type="character" w:styleId="CommentReference">
    <w:name w:val="annotation reference"/>
    <w:semiHidden/>
    <w:rsid w:val="00F4151D"/>
    <w:rPr>
      <w:sz w:val="16"/>
      <w:szCs w:val="16"/>
    </w:rPr>
  </w:style>
  <w:style w:type="paragraph" w:styleId="CommentText">
    <w:name w:val="annotation text"/>
    <w:basedOn w:val="Normal"/>
    <w:semiHidden/>
    <w:rsid w:val="00F4151D"/>
    <w:rPr>
      <w:sz w:val="20"/>
      <w:szCs w:val="20"/>
    </w:rPr>
  </w:style>
  <w:style w:type="paragraph" w:styleId="CommentSubject">
    <w:name w:val="annotation subject"/>
    <w:basedOn w:val="CommentText"/>
    <w:next w:val="CommentText"/>
    <w:semiHidden/>
    <w:rsid w:val="00F4151D"/>
    <w:rPr>
      <w:b/>
      <w:bCs/>
    </w:rPr>
  </w:style>
  <w:style w:type="character" w:customStyle="1" w:styleId="replaceabletext">
    <w:name w:val="replaceabletext"/>
    <w:basedOn w:val="DefaultParagraphFont"/>
    <w:rsid w:val="00C65ED2"/>
  </w:style>
  <w:style w:type="paragraph" w:customStyle="1" w:styleId="StyleComputerCode">
    <w:name w:val="Style Computer Code +"/>
    <w:basedOn w:val="ComputerCode"/>
    <w:rsid w:val="007B1D22"/>
  </w:style>
  <w:style w:type="paragraph" w:customStyle="1" w:styleId="NormalTimesNewRoman">
    <w:name w:val="Normal + Times New Roman"/>
    <w:aliases w:val="10 pt,Not Bold"/>
    <w:basedOn w:val="Normal"/>
    <w:rsid w:val="002B6D2D"/>
    <w:rPr>
      <w:sz w:val="20"/>
      <w:szCs w:val="20"/>
    </w:rPr>
  </w:style>
  <w:style w:type="paragraph" w:customStyle="1" w:styleId="distr">
    <w:name w:val="distr"/>
    <w:basedOn w:val="Normal"/>
    <w:uiPriority w:val="99"/>
    <w:qFormat/>
    <w:rsid w:val="00A445C0"/>
    <w:pPr>
      <w:tabs>
        <w:tab w:val="clear" w:pos="360"/>
        <w:tab w:val="clear" w:pos="1080"/>
        <w:tab w:val="left" w:pos="900"/>
        <w:tab w:val="right" w:pos="3960"/>
      </w:tabs>
      <w:ind w:left="720" w:hanging="360"/>
    </w:pPr>
  </w:style>
  <w:style w:type="character" w:styleId="EndnoteReference">
    <w:name w:val="endnote reference"/>
    <w:uiPriority w:val="2"/>
    <w:unhideWhenUsed/>
    <w:rsid w:val="00A445C0"/>
    <w:rPr>
      <w:rFonts w:ascii="Times New Roman" w:hAnsi="Times New Roman"/>
      <w:vertAlign w:val="superscript"/>
    </w:rPr>
  </w:style>
  <w:style w:type="paragraph" w:styleId="EndnoteText">
    <w:name w:val="endnote text"/>
    <w:basedOn w:val="Normal"/>
    <w:link w:val="EndnoteTextChar"/>
    <w:unhideWhenUsed/>
    <w:rsid w:val="00A445C0"/>
    <w:rPr>
      <w:sz w:val="20"/>
      <w:szCs w:val="20"/>
    </w:rPr>
  </w:style>
  <w:style w:type="character" w:customStyle="1" w:styleId="EndnoteTextChar">
    <w:name w:val="Endnote Text Char"/>
    <w:link w:val="EndnoteText"/>
    <w:rsid w:val="00A445C0"/>
  </w:style>
  <w:style w:type="paragraph" w:customStyle="1" w:styleId="Figure">
    <w:name w:val="Figure"/>
    <w:basedOn w:val="Normal"/>
    <w:next w:val="Caption-Fig"/>
    <w:qFormat/>
    <w:rsid w:val="00A445C0"/>
    <w:pPr>
      <w:keepNext/>
      <w:spacing w:before="240"/>
      <w:jc w:val="center"/>
    </w:pPr>
  </w:style>
  <w:style w:type="character" w:customStyle="1" w:styleId="Heading1Char">
    <w:name w:val="Heading 1 Char"/>
    <w:link w:val="Heading1"/>
    <w:rsid w:val="00F027F7"/>
    <w:rPr>
      <w:rFonts w:ascii="Arial" w:hAnsi="Arial"/>
      <w:b/>
      <w:kern w:val="28"/>
      <w:sz w:val="32"/>
      <w:szCs w:val="22"/>
    </w:rPr>
  </w:style>
  <w:style w:type="character" w:customStyle="1" w:styleId="Heading6Char">
    <w:name w:val="Heading 6 Char"/>
    <w:link w:val="Heading6"/>
    <w:rsid w:val="00F027F7"/>
    <w:rPr>
      <w:rFonts w:ascii="Arial" w:hAnsi="Arial"/>
      <w:b/>
      <w:sz w:val="32"/>
      <w:szCs w:val="22"/>
    </w:rPr>
  </w:style>
  <w:style w:type="paragraph" w:styleId="ListBullet2">
    <w:name w:val="List Bullet 2"/>
    <w:basedOn w:val="ListBullet"/>
    <w:qFormat/>
    <w:rsid w:val="00F027F7"/>
    <w:pPr>
      <w:numPr>
        <w:numId w:val="6"/>
      </w:numPr>
    </w:pPr>
  </w:style>
  <w:style w:type="paragraph" w:styleId="ListBullet3">
    <w:name w:val="List Bullet 3"/>
    <w:basedOn w:val="ListBullet2"/>
    <w:qFormat/>
    <w:rsid w:val="00F027F7"/>
    <w:pPr>
      <w:numPr>
        <w:numId w:val="7"/>
      </w:numPr>
    </w:pPr>
  </w:style>
  <w:style w:type="paragraph" w:customStyle="1" w:styleId="ListBulletLevel2">
    <w:name w:val="List Bullet Level 2"/>
    <w:basedOn w:val="Normal"/>
    <w:uiPriority w:val="99"/>
    <w:semiHidden/>
    <w:rsid w:val="00F027F7"/>
    <w:pPr>
      <w:numPr>
        <w:numId w:val="8"/>
      </w:numPr>
      <w:tabs>
        <w:tab w:val="clear" w:pos="360"/>
      </w:tabs>
    </w:pPr>
  </w:style>
  <w:style w:type="paragraph" w:customStyle="1" w:styleId="ListLetter">
    <w:name w:val="List Letter"/>
    <w:rsid w:val="00F027F7"/>
    <w:pPr>
      <w:numPr>
        <w:numId w:val="9"/>
      </w:numPr>
      <w:spacing w:before="120"/>
    </w:pPr>
    <w:rPr>
      <w:sz w:val="22"/>
      <w:szCs w:val="22"/>
    </w:rPr>
  </w:style>
  <w:style w:type="paragraph" w:styleId="ListNumber">
    <w:name w:val="List Number"/>
    <w:link w:val="ListNumberChar"/>
    <w:rsid w:val="00F027F7"/>
    <w:pPr>
      <w:numPr>
        <w:numId w:val="10"/>
      </w:numPr>
      <w:spacing w:before="120" w:line="264" w:lineRule="auto"/>
    </w:pPr>
    <w:rPr>
      <w:sz w:val="22"/>
      <w:szCs w:val="22"/>
    </w:rPr>
  </w:style>
  <w:style w:type="character" w:customStyle="1" w:styleId="ListNumberChar">
    <w:name w:val="List Number Char"/>
    <w:link w:val="ListNumber"/>
    <w:rsid w:val="00F027F7"/>
    <w:rPr>
      <w:sz w:val="22"/>
      <w:szCs w:val="22"/>
    </w:rPr>
  </w:style>
  <w:style w:type="character" w:styleId="PlaceholderText">
    <w:name w:val="Placeholder Text"/>
    <w:uiPriority w:val="99"/>
    <w:semiHidden/>
    <w:rsid w:val="00F027F7"/>
    <w:rPr>
      <w:color w:val="808080"/>
    </w:rPr>
  </w:style>
  <w:style w:type="paragraph" w:styleId="PlainText">
    <w:name w:val="Plain Text"/>
    <w:basedOn w:val="Normal"/>
    <w:link w:val="PlainTextChar"/>
    <w:uiPriority w:val="2"/>
    <w:rsid w:val="00F027F7"/>
    <w:pPr>
      <w:spacing w:line="264" w:lineRule="auto"/>
    </w:pPr>
    <w:rPr>
      <w:rFonts w:cs="Consolas"/>
      <w:szCs w:val="21"/>
    </w:rPr>
  </w:style>
  <w:style w:type="character" w:customStyle="1" w:styleId="PlainTextChar">
    <w:name w:val="Plain Text Char"/>
    <w:link w:val="PlainText"/>
    <w:uiPriority w:val="2"/>
    <w:rsid w:val="00F027F7"/>
    <w:rPr>
      <w:rFonts w:cs="Consolas"/>
      <w:sz w:val="22"/>
      <w:szCs w:val="21"/>
    </w:rPr>
  </w:style>
  <w:style w:type="paragraph" w:customStyle="1" w:styleId="PNNLSubtitle">
    <w:name w:val="PNNL_Subtitle"/>
    <w:basedOn w:val="Normal"/>
    <w:qFormat/>
    <w:rsid w:val="00A445C0"/>
    <w:pPr>
      <w:tabs>
        <w:tab w:val="clear" w:pos="360"/>
        <w:tab w:val="clear" w:pos="720"/>
        <w:tab w:val="clear" w:pos="1080"/>
        <w:tab w:val="left" w:pos="2700"/>
      </w:tabs>
      <w:spacing w:after="360"/>
    </w:pPr>
    <w:rPr>
      <w:rFonts w:ascii="Arial" w:eastAsia="MS Mincho" w:hAnsi="Arial"/>
      <w:sz w:val="48"/>
      <w:szCs w:val="24"/>
    </w:rPr>
  </w:style>
  <w:style w:type="paragraph" w:customStyle="1" w:styleId="wherestatement">
    <w:name w:val="where statement"/>
    <w:basedOn w:val="Normal"/>
    <w:qFormat/>
    <w:rsid w:val="00F027F7"/>
    <w:pPr>
      <w:tabs>
        <w:tab w:val="clear" w:pos="360"/>
        <w:tab w:val="clear" w:pos="720"/>
        <w:tab w:val="clear" w:pos="1080"/>
        <w:tab w:val="right" w:pos="1530"/>
        <w:tab w:val="left" w:pos="1710"/>
        <w:tab w:val="left" w:pos="2070"/>
      </w:tabs>
      <w:ind w:left="2074" w:hanging="2074"/>
    </w:pPr>
  </w:style>
  <w:style w:type="paragraph" w:styleId="Revision">
    <w:name w:val="Revision"/>
    <w:hidden/>
    <w:uiPriority w:val="99"/>
    <w:semiHidden/>
    <w:rsid w:val="0052334E"/>
    <w:rPr>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qFormat="1"/>
    <w:lsdException w:name="toc 5" w:uiPriority="99" w:qFormat="1"/>
    <w:lsdException w:name="toc 6" w:uiPriority="99"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uiPriority="2"/>
    <w:lsdException w:name="annotation text" w:semiHidden="1" w:unhideWhenUsed="1"/>
    <w:lsdException w:name="header" w:uiPriority="99"/>
    <w:lsdException w:name="footer" w:uiPriority="99" w:qFormat="1"/>
    <w:lsdException w:name="index heading" w:semiHidden="1" w:unhideWhenUsed="1"/>
    <w:lsdException w:name="caption" w:uiPriority="1" w:qFormat="1"/>
    <w:lsdException w:name="table of figures" w:uiPriority="99" w:qFormat="1"/>
    <w:lsdException w:name="envelope address" w:semiHidden="1" w:unhideWhenUsed="1"/>
    <w:lsdException w:name="envelope return" w:semiHidden="1" w:unhideWhenUsed="1"/>
    <w:lsdException w:name="footnote reference" w:uiPriority="2"/>
    <w:lsdException w:name="annotation reference" w:semiHidden="1" w:unhideWhenUsed="1"/>
    <w:lsdException w:name="line number" w:semiHidden="1" w:unhideWhenUsed="1"/>
    <w:lsdException w:name="page number" w:uiPriority="2" w:qFormat="1"/>
    <w:lsdException w:name="endnote reference" w:uiPriority="2"/>
    <w:lsdException w:name="macro" w:semiHidden="1" w:unhideWhenUsed="1"/>
    <w:lsdException w:name="List" w:qFormat="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uiPriority="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Strong" w:qFormat="1"/>
    <w:lsdException w:name="Emphasis" w:qFormat="1"/>
    <w:lsdException w:name="Document Map" w:semiHidden="1" w:unhideWhenUsed="1"/>
    <w:lsdException w:name="Plain Text" w:uiPriority="2"/>
    <w:lsdException w:name="E-mail Signature"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Balloon Text" w:semiHidden="1" w:unhideWhenUsed="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027F7"/>
    <w:pPr>
      <w:tabs>
        <w:tab w:val="left" w:pos="360"/>
        <w:tab w:val="left" w:pos="720"/>
        <w:tab w:val="left" w:pos="1080"/>
      </w:tabs>
    </w:pPr>
    <w:rPr>
      <w:sz w:val="22"/>
      <w:szCs w:val="22"/>
    </w:rPr>
  </w:style>
  <w:style w:type="paragraph" w:styleId="Heading1">
    <w:name w:val="heading 1"/>
    <w:next w:val="BodyText"/>
    <w:link w:val="Heading1Char"/>
    <w:qFormat/>
    <w:rsid w:val="00F027F7"/>
    <w:pPr>
      <w:keepNext/>
      <w:numPr>
        <w:numId w:val="3"/>
      </w:numPr>
      <w:tabs>
        <w:tab w:val="left" w:pos="540"/>
      </w:tabs>
      <w:spacing w:after="360"/>
      <w:jc w:val="center"/>
      <w:outlineLvl w:val="0"/>
    </w:pPr>
    <w:rPr>
      <w:rFonts w:ascii="Arial" w:hAnsi="Arial"/>
      <w:b/>
      <w:kern w:val="28"/>
      <w:sz w:val="32"/>
      <w:szCs w:val="22"/>
    </w:rPr>
  </w:style>
  <w:style w:type="paragraph" w:styleId="Heading2">
    <w:name w:val="heading 2"/>
    <w:basedOn w:val="Heading1"/>
    <w:next w:val="BodyText"/>
    <w:qFormat/>
    <w:rsid w:val="00F027F7"/>
    <w:pPr>
      <w:numPr>
        <w:ilvl w:val="1"/>
      </w:numPr>
      <w:tabs>
        <w:tab w:val="clear" w:pos="540"/>
      </w:tabs>
      <w:spacing w:before="360" w:after="0"/>
      <w:jc w:val="left"/>
      <w:outlineLvl w:val="1"/>
    </w:pPr>
    <w:rPr>
      <w:sz w:val="28"/>
    </w:rPr>
  </w:style>
  <w:style w:type="paragraph" w:styleId="Heading3">
    <w:name w:val="heading 3"/>
    <w:basedOn w:val="Heading2"/>
    <w:next w:val="BodyText"/>
    <w:link w:val="Heading3Char"/>
    <w:qFormat/>
    <w:rsid w:val="00F027F7"/>
    <w:pPr>
      <w:numPr>
        <w:ilvl w:val="2"/>
      </w:numPr>
      <w:outlineLvl w:val="2"/>
    </w:pPr>
    <w:rPr>
      <w:sz w:val="24"/>
    </w:rPr>
  </w:style>
  <w:style w:type="paragraph" w:styleId="Heading4">
    <w:name w:val="heading 4"/>
    <w:basedOn w:val="Heading3"/>
    <w:next w:val="BodyText"/>
    <w:link w:val="Heading4Char"/>
    <w:qFormat/>
    <w:rsid w:val="00F027F7"/>
    <w:pPr>
      <w:numPr>
        <w:ilvl w:val="3"/>
      </w:numPr>
      <w:outlineLvl w:val="3"/>
    </w:pPr>
    <w:rPr>
      <w:sz w:val="22"/>
    </w:rPr>
  </w:style>
  <w:style w:type="paragraph" w:styleId="Heading5">
    <w:name w:val="heading 5"/>
    <w:basedOn w:val="Heading4"/>
    <w:next w:val="Normal"/>
    <w:qFormat/>
    <w:rsid w:val="00F027F7"/>
    <w:pPr>
      <w:numPr>
        <w:ilvl w:val="4"/>
      </w:numPr>
      <w:outlineLvl w:val="4"/>
    </w:pPr>
  </w:style>
  <w:style w:type="paragraph" w:styleId="Heading6">
    <w:name w:val="heading 6"/>
    <w:basedOn w:val="Normal"/>
    <w:next w:val="Heading-FrontTOC"/>
    <w:link w:val="Heading6Char"/>
    <w:qFormat/>
    <w:rsid w:val="00F027F7"/>
    <w:pPr>
      <w:numPr>
        <w:ilvl w:val="5"/>
        <w:numId w:val="3"/>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F027F7"/>
    <w:pPr>
      <w:numPr>
        <w:ilvl w:val="6"/>
      </w:numPr>
      <w:outlineLvl w:val="6"/>
    </w:pPr>
  </w:style>
  <w:style w:type="paragraph" w:styleId="Heading8">
    <w:name w:val="heading 8"/>
    <w:basedOn w:val="Heading4"/>
    <w:next w:val="BodyText"/>
    <w:qFormat/>
    <w:rsid w:val="00F027F7"/>
    <w:pPr>
      <w:numPr>
        <w:ilvl w:val="7"/>
      </w:numPr>
      <w:outlineLvl w:val="7"/>
    </w:pPr>
    <w:rPr>
      <w:sz w:val="24"/>
    </w:rPr>
  </w:style>
  <w:style w:type="paragraph" w:styleId="Heading9">
    <w:name w:val="heading 9"/>
    <w:basedOn w:val="Heading4"/>
    <w:next w:val="BodyText"/>
    <w:qFormat/>
    <w:rsid w:val="00F027F7"/>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445C0"/>
    <w:pPr>
      <w:spacing w:before="240" w:line="264" w:lineRule="auto"/>
    </w:pPr>
  </w:style>
  <w:style w:type="character" w:customStyle="1" w:styleId="BodyTextChar">
    <w:name w:val="Body Text Char"/>
    <w:link w:val="BodyText"/>
    <w:rsid w:val="00A445C0"/>
    <w:rPr>
      <w:sz w:val="22"/>
      <w:szCs w:val="22"/>
    </w:rPr>
  </w:style>
  <w:style w:type="character" w:customStyle="1" w:styleId="Heading3Char">
    <w:name w:val="Heading 3 Char"/>
    <w:link w:val="Heading3"/>
    <w:locked/>
    <w:rsid w:val="001F715E"/>
    <w:rPr>
      <w:rFonts w:ascii="Arial" w:hAnsi="Arial"/>
      <w:b/>
      <w:kern w:val="28"/>
      <w:sz w:val="24"/>
      <w:szCs w:val="22"/>
    </w:rPr>
  </w:style>
  <w:style w:type="character" w:customStyle="1" w:styleId="Heading4Char">
    <w:name w:val="Heading 4 Char"/>
    <w:link w:val="Heading4"/>
    <w:locked/>
    <w:rsid w:val="001F715E"/>
    <w:rPr>
      <w:rFonts w:ascii="Arial" w:hAnsi="Arial"/>
      <w:b/>
      <w:kern w:val="28"/>
      <w:sz w:val="22"/>
      <w:szCs w:val="22"/>
    </w:rPr>
  </w:style>
  <w:style w:type="paragraph" w:customStyle="1" w:styleId="Heading-FrontTOC">
    <w:name w:val="Heading-Front (TOC)"/>
    <w:basedOn w:val="Heading1"/>
    <w:next w:val="BodyText"/>
    <w:qFormat/>
    <w:rsid w:val="00F027F7"/>
    <w:pPr>
      <w:numPr>
        <w:numId w:val="0"/>
      </w:numPr>
      <w:tabs>
        <w:tab w:val="clear" w:pos="540"/>
      </w:tabs>
      <w:spacing w:line="264" w:lineRule="auto"/>
    </w:pPr>
  </w:style>
  <w:style w:type="paragraph" w:customStyle="1" w:styleId="Acronyms">
    <w:name w:val="Acronyms"/>
    <w:qFormat/>
    <w:rsid w:val="00F027F7"/>
    <w:pPr>
      <w:spacing w:before="60" w:line="264" w:lineRule="auto"/>
      <w:ind w:left="2160" w:hanging="2160"/>
    </w:pPr>
    <w:rPr>
      <w:sz w:val="22"/>
      <w:szCs w:val="22"/>
    </w:rPr>
  </w:style>
  <w:style w:type="paragraph" w:styleId="Caption">
    <w:name w:val="caption"/>
    <w:basedOn w:val="Normal"/>
    <w:next w:val="Normal"/>
    <w:uiPriority w:val="1"/>
    <w:qFormat/>
    <w:rsid w:val="00A445C0"/>
    <w:pPr>
      <w:jc w:val="center"/>
    </w:pPr>
  </w:style>
  <w:style w:type="paragraph" w:customStyle="1" w:styleId="Caption-Fig">
    <w:name w:val="Caption-Fig"/>
    <w:basedOn w:val="Caption"/>
    <w:next w:val="Normal"/>
    <w:qFormat/>
    <w:rsid w:val="00A445C0"/>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A445C0"/>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A445C0"/>
    <w:pPr>
      <w:jc w:val="center"/>
    </w:pPr>
  </w:style>
  <w:style w:type="paragraph" w:styleId="Header">
    <w:name w:val="header"/>
    <w:link w:val="HeaderChar"/>
    <w:uiPriority w:val="99"/>
    <w:unhideWhenUsed/>
    <w:rsid w:val="00A445C0"/>
    <w:rPr>
      <w:sz w:val="22"/>
      <w:szCs w:val="22"/>
    </w:rPr>
  </w:style>
  <w:style w:type="character" w:customStyle="1" w:styleId="HeaderChar">
    <w:name w:val="Header Char"/>
    <w:link w:val="Header"/>
    <w:uiPriority w:val="99"/>
    <w:rsid w:val="00A445C0"/>
    <w:rPr>
      <w:sz w:val="22"/>
      <w:szCs w:val="22"/>
    </w:rPr>
  </w:style>
  <w:style w:type="character" w:customStyle="1" w:styleId="FooterChar">
    <w:name w:val="Footer Char"/>
    <w:link w:val="Footer"/>
    <w:uiPriority w:val="99"/>
    <w:rsid w:val="00A445C0"/>
    <w:rPr>
      <w:sz w:val="22"/>
      <w:szCs w:val="22"/>
    </w:rPr>
  </w:style>
  <w:style w:type="character" w:styleId="FootnoteReference">
    <w:name w:val="footnote reference"/>
    <w:uiPriority w:val="2"/>
    <w:unhideWhenUsed/>
    <w:rsid w:val="00A445C0"/>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A445C0"/>
    <w:rPr>
      <w:szCs w:val="22"/>
    </w:rPr>
  </w:style>
  <w:style w:type="paragraph" w:customStyle="1" w:styleId="HeadingFrontNoTOC">
    <w:name w:val="Heading Front (No TOC)"/>
    <w:basedOn w:val="Heading-FrontTOC"/>
    <w:qFormat/>
    <w:rsid w:val="00F027F7"/>
  </w:style>
  <w:style w:type="character" w:styleId="Hyperlink">
    <w:name w:val="Hyperlink"/>
    <w:uiPriority w:val="99"/>
    <w:unhideWhenUsed/>
    <w:rsid w:val="00F027F7"/>
    <w:rPr>
      <w:color w:val="0000FF"/>
      <w:u w:val="single"/>
    </w:rPr>
  </w:style>
  <w:style w:type="paragraph" w:styleId="List">
    <w:name w:val="List"/>
    <w:basedOn w:val="BodyText"/>
    <w:qFormat/>
    <w:rsid w:val="00F027F7"/>
    <w:pPr>
      <w:numPr>
        <w:numId w:val="4"/>
      </w:numPr>
      <w:spacing w:before="120" w:line="240" w:lineRule="auto"/>
    </w:pPr>
  </w:style>
  <w:style w:type="paragraph" w:styleId="ListBullet">
    <w:name w:val="List Bullet"/>
    <w:basedOn w:val="List"/>
    <w:qFormat/>
    <w:rsid w:val="00F027F7"/>
    <w:pPr>
      <w:numPr>
        <w:numId w:val="5"/>
      </w:numPr>
      <w:tabs>
        <w:tab w:val="clear" w:pos="720"/>
        <w:tab w:val="clear" w:pos="1080"/>
      </w:tabs>
    </w:pPr>
  </w:style>
  <w:style w:type="character" w:styleId="FollowedHyperlink">
    <w:name w:val="FollowedHyperlink"/>
    <w:unhideWhenUsed/>
    <w:rsid w:val="00A445C0"/>
    <w:rPr>
      <w:color w:val="800080"/>
      <w:u w:val="single"/>
    </w:rPr>
  </w:style>
  <w:style w:type="character" w:styleId="PageNumber">
    <w:name w:val="page number"/>
    <w:uiPriority w:val="2"/>
    <w:unhideWhenUsed/>
    <w:qFormat/>
    <w:rsid w:val="00F027F7"/>
    <w:rPr>
      <w:rFonts w:ascii="Times New Roman" w:hAnsi="Times New Roman"/>
      <w:sz w:val="22"/>
    </w:rPr>
  </w:style>
  <w:style w:type="table" w:customStyle="1" w:styleId="PNNLTableStyle">
    <w:name w:val="PNNL Table Style"/>
    <w:basedOn w:val="TableNormal"/>
    <w:rsid w:val="00F027F7"/>
    <w:pPr>
      <w:spacing w:before="40" w:after="40"/>
    </w:pPr>
    <w:rPr>
      <w:sz w:val="22"/>
      <w:szCs w:val="22"/>
    </w:r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F027F7"/>
    <w:pPr>
      <w:tabs>
        <w:tab w:val="left" w:pos="360"/>
        <w:tab w:val="left" w:pos="720"/>
        <w:tab w:val="left" w:pos="1080"/>
      </w:tabs>
      <w:spacing w:line="264" w:lineRule="auto"/>
    </w:pPr>
    <w:rPr>
      <w:szCs w:val="22"/>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F027F7"/>
    <w:pPr>
      <w:tabs>
        <w:tab w:val="clear" w:pos="360"/>
        <w:tab w:val="clear" w:pos="720"/>
        <w:tab w:val="clear" w:pos="1080"/>
      </w:tabs>
      <w:ind w:left="220" w:hanging="220"/>
    </w:pPr>
  </w:style>
  <w:style w:type="paragraph" w:styleId="TableofFigures">
    <w:name w:val="table of figures"/>
    <w:basedOn w:val="Normal"/>
    <w:next w:val="Normal"/>
    <w:autoRedefine/>
    <w:uiPriority w:val="99"/>
    <w:unhideWhenUsed/>
    <w:qFormat/>
    <w:rsid w:val="00F027F7"/>
    <w:pPr>
      <w:tabs>
        <w:tab w:val="clear" w:pos="360"/>
        <w:tab w:val="clear" w:pos="720"/>
        <w:tab w:val="clear" w:pos="1080"/>
        <w:tab w:val="left" w:pos="461"/>
        <w:tab w:val="right" w:leader="dot" w:pos="9360"/>
      </w:tabs>
      <w:spacing w:before="80"/>
      <w:ind w:left="446" w:hanging="446"/>
    </w:pPr>
    <w:rPr>
      <w:noProof/>
    </w:rPr>
  </w:style>
  <w:style w:type="paragraph" w:customStyle="1" w:styleId="tabletext">
    <w:name w:val="tabletext"/>
    <w:basedOn w:val="Normal"/>
    <w:semiHidden/>
    <w:unhideWhenUsed/>
    <w:qFormat/>
    <w:rsid w:val="00F027F7"/>
    <w:pPr>
      <w:keepNext/>
      <w:spacing w:before="40" w:after="40"/>
    </w:pPr>
    <w:rPr>
      <w:sz w:val="20"/>
    </w:rPr>
  </w:style>
  <w:style w:type="paragraph" w:styleId="TOC1">
    <w:name w:val="toc 1"/>
    <w:basedOn w:val="Normal"/>
    <w:next w:val="Normal"/>
    <w:autoRedefine/>
    <w:uiPriority w:val="39"/>
    <w:unhideWhenUsed/>
    <w:qFormat/>
    <w:rsid w:val="00F027F7"/>
    <w:pPr>
      <w:keepLines/>
      <w:tabs>
        <w:tab w:val="clear" w:pos="360"/>
        <w:tab w:val="clear" w:pos="720"/>
        <w:tab w:val="clear" w:pos="1080"/>
        <w:tab w:val="left" w:pos="461"/>
        <w:tab w:val="right" w:leader="dot" w:pos="9360"/>
      </w:tabs>
      <w:spacing w:before="80"/>
      <w:ind w:left="461" w:hanging="461"/>
    </w:pPr>
    <w:rPr>
      <w:noProof/>
    </w:rPr>
  </w:style>
  <w:style w:type="paragraph" w:styleId="TOC2">
    <w:name w:val="toc 2"/>
    <w:basedOn w:val="Normal"/>
    <w:next w:val="Normal"/>
    <w:autoRedefine/>
    <w:uiPriority w:val="39"/>
    <w:unhideWhenUsed/>
    <w:rsid w:val="00F027F7"/>
    <w:pPr>
      <w:tabs>
        <w:tab w:val="clear" w:pos="360"/>
        <w:tab w:val="clear" w:pos="720"/>
        <w:tab w:val="clear" w:pos="1080"/>
        <w:tab w:val="left" w:pos="922"/>
        <w:tab w:val="right" w:leader="dot" w:pos="9360"/>
      </w:tabs>
      <w:spacing w:before="80"/>
      <w:ind w:left="922" w:hanging="461"/>
    </w:pPr>
    <w:rPr>
      <w:noProof/>
    </w:rPr>
  </w:style>
  <w:style w:type="paragraph" w:styleId="TOC3">
    <w:name w:val="toc 3"/>
    <w:basedOn w:val="Normal"/>
    <w:next w:val="Normal"/>
    <w:autoRedefine/>
    <w:uiPriority w:val="39"/>
    <w:unhideWhenUsed/>
    <w:rsid w:val="00F027F7"/>
    <w:pPr>
      <w:tabs>
        <w:tab w:val="clear" w:pos="360"/>
        <w:tab w:val="clear" w:pos="720"/>
        <w:tab w:val="clear" w:pos="1080"/>
        <w:tab w:val="left" w:pos="1526"/>
        <w:tab w:val="right" w:leader="dot" w:pos="9360"/>
      </w:tabs>
      <w:spacing w:before="80"/>
      <w:ind w:left="1527" w:hanging="605"/>
    </w:pPr>
    <w:rPr>
      <w:noProof/>
    </w:rPr>
  </w:style>
  <w:style w:type="paragraph" w:styleId="TOC4">
    <w:name w:val="toc 4"/>
    <w:basedOn w:val="TOC1"/>
    <w:next w:val="Normal"/>
    <w:autoRedefine/>
    <w:uiPriority w:val="39"/>
    <w:qFormat/>
    <w:rsid w:val="00F027F7"/>
    <w:pPr>
      <w:tabs>
        <w:tab w:val="clear" w:pos="461"/>
        <w:tab w:val="left" w:pos="2344"/>
      </w:tabs>
      <w:ind w:left="2340" w:hanging="821"/>
    </w:pPr>
  </w:style>
  <w:style w:type="paragraph" w:styleId="TOC5">
    <w:name w:val="toc 5"/>
    <w:basedOn w:val="Normal"/>
    <w:next w:val="Normal"/>
    <w:autoRedefine/>
    <w:uiPriority w:val="99"/>
    <w:qFormat/>
    <w:rsid w:val="00F027F7"/>
    <w:pPr>
      <w:tabs>
        <w:tab w:val="clear" w:pos="360"/>
        <w:tab w:val="clear" w:pos="720"/>
        <w:tab w:val="clear" w:pos="1080"/>
      </w:tabs>
      <w:ind w:left="880"/>
    </w:pPr>
  </w:style>
  <w:style w:type="paragraph" w:styleId="TOC6">
    <w:name w:val="toc 6"/>
    <w:basedOn w:val="Normal"/>
    <w:next w:val="Normal"/>
    <w:autoRedefine/>
    <w:uiPriority w:val="99"/>
    <w:qFormat/>
    <w:rsid w:val="00F027F7"/>
    <w:pPr>
      <w:tabs>
        <w:tab w:val="clear" w:pos="360"/>
        <w:tab w:val="clear" w:pos="720"/>
        <w:tab w:val="clear" w:pos="1080"/>
        <w:tab w:val="right" w:leader="dot" w:pos="9360"/>
      </w:tabs>
    </w:pPr>
  </w:style>
  <w:style w:type="paragraph" w:customStyle="1" w:styleId="TableCaption">
    <w:name w:val="Table Caption"/>
    <w:basedOn w:val="Normal"/>
    <w:semiHidden/>
    <w:unhideWhenUsed/>
    <w:rsid w:val="00F027F7"/>
    <w:pPr>
      <w:keepNext/>
      <w:spacing w:after="180"/>
    </w:pPr>
    <w:rPr>
      <w:b/>
      <w:bCs/>
    </w:rPr>
  </w:style>
  <w:style w:type="paragraph" w:customStyle="1" w:styleId="TableHead">
    <w:name w:val="TableHead"/>
    <w:basedOn w:val="Normal"/>
    <w:semiHidden/>
    <w:unhideWhenUsed/>
    <w:qFormat/>
    <w:rsid w:val="00F027F7"/>
    <w:pPr>
      <w:keepNext/>
      <w:spacing w:before="40" w:after="40"/>
      <w:jc w:val="center"/>
    </w:pPr>
    <w:rPr>
      <w:bCs/>
      <w:sz w:val="20"/>
    </w:rPr>
  </w:style>
  <w:style w:type="table" w:styleId="TableList3">
    <w:name w:val="Table List 3"/>
    <w:basedOn w:val="TableNormal"/>
    <w:rsid w:val="00F027F7"/>
    <w:pPr>
      <w:tabs>
        <w:tab w:val="left" w:pos="360"/>
        <w:tab w:val="left" w:pos="720"/>
        <w:tab w:val="left" w:pos="1080"/>
      </w:tabs>
      <w:spacing w:line="264" w:lineRule="auto"/>
    </w:pPr>
    <w:rPr>
      <w:sz w:val="22"/>
      <w:szCs w:val="22"/>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F027F7"/>
    <w:rPr>
      <w:sz w:val="22"/>
      <w:szCs w:val="22"/>
    </w:rPr>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paragraph" w:styleId="TOC9">
    <w:name w:val="toc 9"/>
    <w:basedOn w:val="TOC1"/>
    <w:next w:val="Normal"/>
    <w:autoRedefine/>
    <w:uiPriority w:val="39"/>
    <w:unhideWhenUsed/>
    <w:qFormat/>
    <w:rsid w:val="00F027F7"/>
  </w:style>
  <w:style w:type="paragraph" w:styleId="Title">
    <w:name w:val="Title"/>
    <w:aliases w:val="FrontMatter_Cover_Title"/>
    <w:basedOn w:val="Normal"/>
    <w:next w:val="Normal"/>
    <w:link w:val="TitleChar"/>
    <w:uiPriority w:val="99"/>
    <w:unhideWhenUsed/>
    <w:qFormat/>
    <w:rsid w:val="00F027F7"/>
    <w:pPr>
      <w:spacing w:after="360"/>
    </w:pPr>
    <w:rPr>
      <w:rFonts w:ascii="Arial" w:hAnsi="Arial" w:cs="Arial"/>
      <w:b/>
      <w:color w:val="D57500"/>
      <w:sz w:val="72"/>
      <w:szCs w:val="48"/>
    </w:rPr>
  </w:style>
  <w:style w:type="character" w:customStyle="1" w:styleId="TitleChar">
    <w:name w:val="Title Char"/>
    <w:aliases w:val="FrontMatter_Cover_Title Char"/>
    <w:link w:val="Title"/>
    <w:uiPriority w:val="99"/>
    <w:rsid w:val="00F027F7"/>
    <w:rPr>
      <w:rFonts w:ascii="Arial" w:hAnsi="Arial" w:cs="Arial"/>
      <w:b/>
      <w:color w:val="D57500"/>
      <w:sz w:val="72"/>
      <w:szCs w:val="48"/>
    </w:rPr>
  </w:style>
  <w:style w:type="paragraph" w:styleId="NormalWeb">
    <w:name w:val="Normal (Web)"/>
    <w:basedOn w:val="Normal"/>
    <w:semiHidden/>
    <w:unhideWhenUsed/>
    <w:rsid w:val="00F027F7"/>
    <w:rPr>
      <w:szCs w:val="24"/>
    </w:rPr>
  </w:style>
  <w:style w:type="paragraph" w:styleId="TOCHeading">
    <w:name w:val="TOC Heading"/>
    <w:basedOn w:val="Heading1"/>
    <w:next w:val="Normal"/>
    <w:uiPriority w:val="39"/>
    <w:unhideWhenUsed/>
    <w:qFormat/>
    <w:rsid w:val="00F027F7"/>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A445C0"/>
    <w:pPr>
      <w:tabs>
        <w:tab w:val="clear" w:pos="360"/>
        <w:tab w:val="clear" w:pos="720"/>
        <w:tab w:val="clear" w:pos="1080"/>
        <w:tab w:val="left" w:pos="2700"/>
      </w:tabs>
      <w:spacing w:line="264" w:lineRule="auto"/>
    </w:pPr>
    <w:rPr>
      <w:rFonts w:ascii="Arial" w:eastAsia="MS Mincho" w:hAnsi="Arial"/>
      <w:szCs w:val="24"/>
    </w:rPr>
  </w:style>
  <w:style w:type="paragraph" w:customStyle="1" w:styleId="FrontMatterCoverDate">
    <w:name w:val="FrontMatter_Cover_Date"/>
    <w:basedOn w:val="Normal"/>
    <w:uiPriority w:val="99"/>
    <w:qFormat/>
    <w:rsid w:val="00A445C0"/>
    <w:pPr>
      <w:tabs>
        <w:tab w:val="clear" w:pos="360"/>
        <w:tab w:val="clear" w:pos="720"/>
        <w:tab w:val="clear" w:pos="1080"/>
        <w:tab w:val="left" w:pos="2700"/>
      </w:tabs>
      <w:spacing w:after="480"/>
    </w:pPr>
    <w:rPr>
      <w:rFonts w:ascii="Arial" w:eastAsia="MS Mincho" w:hAnsi="Arial"/>
      <w:b/>
      <w:sz w:val="36"/>
      <w:szCs w:val="24"/>
    </w:rPr>
  </w:style>
  <w:style w:type="paragraph" w:customStyle="1" w:styleId="FrontMatterTitlePageTitle">
    <w:name w:val="FrontMatter_TitlePage_Title"/>
    <w:basedOn w:val="Normal"/>
    <w:uiPriority w:val="99"/>
    <w:qFormat/>
    <w:rsid w:val="00A445C0"/>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A445C0"/>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A445C0"/>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A445C0"/>
    <w:pPr>
      <w:tabs>
        <w:tab w:val="clear" w:pos="360"/>
        <w:tab w:val="clear" w:pos="720"/>
        <w:tab w:val="clear" w:pos="1080"/>
        <w:tab w:val="center" w:pos="4680"/>
        <w:tab w:val="right" w:pos="9360"/>
      </w:tabs>
    </w:pPr>
  </w:style>
  <w:style w:type="character" w:customStyle="1" w:styleId="ComputerCodeChar">
    <w:name w:val="Computer Code Char"/>
    <w:link w:val="ComputerCode"/>
    <w:locked/>
    <w:rsid w:val="0048305B"/>
    <w:rPr>
      <w:rFonts w:ascii="Courier New" w:hAnsi="Courier New"/>
      <w:lang w:val="en-US" w:eastAsia="en-US" w:bidi="ar-SA"/>
    </w:rPr>
  </w:style>
  <w:style w:type="paragraph" w:customStyle="1" w:styleId="ComputerCode">
    <w:name w:val="Computer Code"/>
    <w:basedOn w:val="Normal"/>
    <w:next w:val="Normal"/>
    <w:link w:val="ComputerCodeChar"/>
    <w:rsid w:val="0048305B"/>
    <w:pPr>
      <w:spacing w:line="264" w:lineRule="auto"/>
    </w:pPr>
    <w:rPr>
      <w:rFonts w:ascii="Courier New" w:hAnsi="Courier New"/>
      <w:sz w:val="20"/>
      <w:szCs w:val="20"/>
    </w:rPr>
  </w:style>
  <w:style w:type="paragraph" w:styleId="BalloonText">
    <w:name w:val="Balloon Text"/>
    <w:basedOn w:val="Normal"/>
    <w:link w:val="BalloonTextChar"/>
    <w:semiHidden/>
    <w:unhideWhenUsed/>
    <w:rsid w:val="00A445C0"/>
    <w:rPr>
      <w:rFonts w:ascii="Tahoma" w:hAnsi="Tahoma" w:cs="Tahoma"/>
      <w:sz w:val="16"/>
      <w:szCs w:val="16"/>
    </w:rPr>
  </w:style>
  <w:style w:type="character" w:customStyle="1" w:styleId="BalloonTextChar">
    <w:name w:val="Balloon Text Char"/>
    <w:link w:val="BalloonText"/>
    <w:semiHidden/>
    <w:rsid w:val="00A445C0"/>
    <w:rPr>
      <w:rFonts w:ascii="Tahoma" w:hAnsi="Tahoma" w:cs="Tahoma"/>
      <w:sz w:val="16"/>
      <w:szCs w:val="16"/>
    </w:rPr>
  </w:style>
  <w:style w:type="paragraph" w:styleId="DocumentMap">
    <w:name w:val="Document Map"/>
    <w:basedOn w:val="Normal"/>
    <w:link w:val="DocumentMapChar"/>
    <w:semiHidden/>
    <w:unhideWhenUsed/>
    <w:rsid w:val="00A445C0"/>
    <w:rPr>
      <w:rFonts w:ascii="Tahoma" w:hAnsi="Tahoma" w:cs="Tahoma"/>
      <w:sz w:val="16"/>
      <w:szCs w:val="16"/>
    </w:rPr>
  </w:style>
  <w:style w:type="character" w:customStyle="1" w:styleId="DocumentMapChar">
    <w:name w:val="Document Map Char"/>
    <w:link w:val="DocumentMap"/>
    <w:semiHidden/>
    <w:rsid w:val="00A445C0"/>
    <w:rPr>
      <w:rFonts w:ascii="Tahoma" w:hAnsi="Tahoma" w:cs="Tahoma"/>
      <w:sz w:val="16"/>
      <w:szCs w:val="16"/>
    </w:rPr>
  </w:style>
  <w:style w:type="table" w:styleId="TableElegant">
    <w:name w:val="Table Elegant"/>
    <w:basedOn w:val="TableNormal"/>
    <w:rsid w:val="001F715E"/>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rsid w:val="001F715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Dictionary">
    <w:name w:val="Dictionary"/>
    <w:basedOn w:val="Normal"/>
    <w:link w:val="DictionaryChar"/>
    <w:rsid w:val="001F715E"/>
    <w:pPr>
      <w:tabs>
        <w:tab w:val="clear" w:pos="360"/>
        <w:tab w:val="clear" w:pos="720"/>
        <w:tab w:val="clear" w:pos="1080"/>
      </w:tabs>
      <w:ind w:left="720" w:hanging="720"/>
    </w:pPr>
    <w:rPr>
      <w:szCs w:val="20"/>
    </w:rPr>
  </w:style>
  <w:style w:type="character" w:customStyle="1" w:styleId="DictionaryChar">
    <w:name w:val="Dictionary Char"/>
    <w:link w:val="Dictionary"/>
    <w:rsid w:val="008B7976"/>
    <w:rPr>
      <w:sz w:val="22"/>
      <w:lang w:val="en-US" w:eastAsia="en-US" w:bidi="ar-SA"/>
    </w:rPr>
  </w:style>
  <w:style w:type="paragraph" w:customStyle="1" w:styleId="ComputerCode-small">
    <w:name w:val="Computer Code-small"/>
    <w:basedOn w:val="Dictionary"/>
    <w:link w:val="ComputerCode-smallChar"/>
    <w:rsid w:val="002F17BE"/>
    <w:rPr>
      <w:rFonts w:ascii="Courier New" w:hAnsi="Courier New"/>
      <w:sz w:val="18"/>
    </w:rPr>
  </w:style>
  <w:style w:type="character" w:customStyle="1" w:styleId="ComputerCode-smallChar">
    <w:name w:val="Computer Code-small Char"/>
    <w:link w:val="ComputerCode-small"/>
    <w:rsid w:val="002F17BE"/>
    <w:rPr>
      <w:rFonts w:ascii="Courier New" w:hAnsi="Courier New"/>
      <w:sz w:val="18"/>
      <w:lang w:val="en-US" w:eastAsia="en-US" w:bidi="ar-SA"/>
    </w:rPr>
  </w:style>
  <w:style w:type="character" w:styleId="CommentReference">
    <w:name w:val="annotation reference"/>
    <w:semiHidden/>
    <w:rsid w:val="00F4151D"/>
    <w:rPr>
      <w:sz w:val="16"/>
      <w:szCs w:val="16"/>
    </w:rPr>
  </w:style>
  <w:style w:type="paragraph" w:styleId="CommentText">
    <w:name w:val="annotation text"/>
    <w:basedOn w:val="Normal"/>
    <w:semiHidden/>
    <w:rsid w:val="00F4151D"/>
    <w:rPr>
      <w:sz w:val="20"/>
      <w:szCs w:val="20"/>
    </w:rPr>
  </w:style>
  <w:style w:type="paragraph" w:styleId="CommentSubject">
    <w:name w:val="annotation subject"/>
    <w:basedOn w:val="CommentText"/>
    <w:next w:val="CommentText"/>
    <w:semiHidden/>
    <w:rsid w:val="00F4151D"/>
    <w:rPr>
      <w:b/>
      <w:bCs/>
    </w:rPr>
  </w:style>
  <w:style w:type="character" w:customStyle="1" w:styleId="replaceabletext">
    <w:name w:val="replaceabletext"/>
    <w:basedOn w:val="DefaultParagraphFont"/>
    <w:rsid w:val="00C65ED2"/>
  </w:style>
  <w:style w:type="paragraph" w:customStyle="1" w:styleId="StyleComputerCode">
    <w:name w:val="Style Computer Code +"/>
    <w:basedOn w:val="ComputerCode"/>
    <w:rsid w:val="007B1D22"/>
  </w:style>
  <w:style w:type="paragraph" w:customStyle="1" w:styleId="NormalTimesNewRoman">
    <w:name w:val="Normal + Times New Roman"/>
    <w:aliases w:val="10 pt,Not Bold"/>
    <w:basedOn w:val="Normal"/>
    <w:rsid w:val="002B6D2D"/>
    <w:rPr>
      <w:sz w:val="20"/>
      <w:szCs w:val="20"/>
    </w:rPr>
  </w:style>
  <w:style w:type="paragraph" w:customStyle="1" w:styleId="distr">
    <w:name w:val="distr"/>
    <w:basedOn w:val="Normal"/>
    <w:uiPriority w:val="99"/>
    <w:qFormat/>
    <w:rsid w:val="00A445C0"/>
    <w:pPr>
      <w:tabs>
        <w:tab w:val="clear" w:pos="360"/>
        <w:tab w:val="clear" w:pos="1080"/>
        <w:tab w:val="left" w:pos="900"/>
        <w:tab w:val="right" w:pos="3960"/>
      </w:tabs>
      <w:ind w:left="720" w:hanging="360"/>
    </w:pPr>
  </w:style>
  <w:style w:type="character" w:styleId="EndnoteReference">
    <w:name w:val="endnote reference"/>
    <w:uiPriority w:val="2"/>
    <w:unhideWhenUsed/>
    <w:rsid w:val="00A445C0"/>
    <w:rPr>
      <w:rFonts w:ascii="Times New Roman" w:hAnsi="Times New Roman"/>
      <w:vertAlign w:val="superscript"/>
    </w:rPr>
  </w:style>
  <w:style w:type="paragraph" w:styleId="EndnoteText">
    <w:name w:val="endnote text"/>
    <w:basedOn w:val="Normal"/>
    <w:link w:val="EndnoteTextChar"/>
    <w:unhideWhenUsed/>
    <w:rsid w:val="00A445C0"/>
    <w:rPr>
      <w:sz w:val="20"/>
      <w:szCs w:val="20"/>
    </w:rPr>
  </w:style>
  <w:style w:type="character" w:customStyle="1" w:styleId="EndnoteTextChar">
    <w:name w:val="Endnote Text Char"/>
    <w:link w:val="EndnoteText"/>
    <w:rsid w:val="00A445C0"/>
  </w:style>
  <w:style w:type="paragraph" w:customStyle="1" w:styleId="Figure">
    <w:name w:val="Figure"/>
    <w:basedOn w:val="Normal"/>
    <w:next w:val="Caption-Fig"/>
    <w:qFormat/>
    <w:rsid w:val="00A445C0"/>
    <w:pPr>
      <w:keepNext/>
      <w:spacing w:before="240"/>
      <w:jc w:val="center"/>
    </w:pPr>
  </w:style>
  <w:style w:type="character" w:customStyle="1" w:styleId="Heading1Char">
    <w:name w:val="Heading 1 Char"/>
    <w:link w:val="Heading1"/>
    <w:rsid w:val="00F027F7"/>
    <w:rPr>
      <w:rFonts w:ascii="Arial" w:hAnsi="Arial"/>
      <w:b/>
      <w:kern w:val="28"/>
      <w:sz w:val="32"/>
      <w:szCs w:val="22"/>
    </w:rPr>
  </w:style>
  <w:style w:type="character" w:customStyle="1" w:styleId="Heading6Char">
    <w:name w:val="Heading 6 Char"/>
    <w:link w:val="Heading6"/>
    <w:rsid w:val="00F027F7"/>
    <w:rPr>
      <w:rFonts w:ascii="Arial" w:hAnsi="Arial"/>
      <w:b/>
      <w:sz w:val="32"/>
      <w:szCs w:val="22"/>
    </w:rPr>
  </w:style>
  <w:style w:type="paragraph" w:styleId="ListBullet2">
    <w:name w:val="List Bullet 2"/>
    <w:basedOn w:val="ListBullet"/>
    <w:qFormat/>
    <w:rsid w:val="00F027F7"/>
    <w:pPr>
      <w:numPr>
        <w:numId w:val="6"/>
      </w:numPr>
    </w:pPr>
  </w:style>
  <w:style w:type="paragraph" w:styleId="ListBullet3">
    <w:name w:val="List Bullet 3"/>
    <w:basedOn w:val="ListBullet2"/>
    <w:qFormat/>
    <w:rsid w:val="00F027F7"/>
    <w:pPr>
      <w:numPr>
        <w:numId w:val="7"/>
      </w:numPr>
    </w:pPr>
  </w:style>
  <w:style w:type="paragraph" w:customStyle="1" w:styleId="ListBulletLevel2">
    <w:name w:val="List Bullet Level 2"/>
    <w:basedOn w:val="Normal"/>
    <w:uiPriority w:val="99"/>
    <w:semiHidden/>
    <w:rsid w:val="00F027F7"/>
    <w:pPr>
      <w:numPr>
        <w:numId w:val="8"/>
      </w:numPr>
      <w:tabs>
        <w:tab w:val="clear" w:pos="360"/>
      </w:tabs>
    </w:pPr>
  </w:style>
  <w:style w:type="paragraph" w:customStyle="1" w:styleId="ListLetter">
    <w:name w:val="List Letter"/>
    <w:rsid w:val="00F027F7"/>
    <w:pPr>
      <w:numPr>
        <w:numId w:val="9"/>
      </w:numPr>
      <w:spacing w:before="120"/>
    </w:pPr>
    <w:rPr>
      <w:sz w:val="22"/>
      <w:szCs w:val="22"/>
    </w:rPr>
  </w:style>
  <w:style w:type="paragraph" w:styleId="ListNumber">
    <w:name w:val="List Number"/>
    <w:link w:val="ListNumberChar"/>
    <w:rsid w:val="00F027F7"/>
    <w:pPr>
      <w:numPr>
        <w:numId w:val="10"/>
      </w:numPr>
      <w:spacing w:before="120" w:line="264" w:lineRule="auto"/>
    </w:pPr>
    <w:rPr>
      <w:sz w:val="22"/>
      <w:szCs w:val="22"/>
    </w:rPr>
  </w:style>
  <w:style w:type="character" w:customStyle="1" w:styleId="ListNumberChar">
    <w:name w:val="List Number Char"/>
    <w:link w:val="ListNumber"/>
    <w:rsid w:val="00F027F7"/>
    <w:rPr>
      <w:sz w:val="22"/>
      <w:szCs w:val="22"/>
    </w:rPr>
  </w:style>
  <w:style w:type="character" w:styleId="PlaceholderText">
    <w:name w:val="Placeholder Text"/>
    <w:uiPriority w:val="99"/>
    <w:semiHidden/>
    <w:rsid w:val="00F027F7"/>
    <w:rPr>
      <w:color w:val="808080"/>
    </w:rPr>
  </w:style>
  <w:style w:type="paragraph" w:styleId="PlainText">
    <w:name w:val="Plain Text"/>
    <w:basedOn w:val="Normal"/>
    <w:link w:val="PlainTextChar"/>
    <w:uiPriority w:val="2"/>
    <w:rsid w:val="00F027F7"/>
    <w:pPr>
      <w:spacing w:line="264" w:lineRule="auto"/>
    </w:pPr>
    <w:rPr>
      <w:rFonts w:cs="Consolas"/>
      <w:szCs w:val="21"/>
    </w:rPr>
  </w:style>
  <w:style w:type="character" w:customStyle="1" w:styleId="PlainTextChar">
    <w:name w:val="Plain Text Char"/>
    <w:link w:val="PlainText"/>
    <w:uiPriority w:val="2"/>
    <w:rsid w:val="00F027F7"/>
    <w:rPr>
      <w:rFonts w:cs="Consolas"/>
      <w:sz w:val="22"/>
      <w:szCs w:val="21"/>
    </w:rPr>
  </w:style>
  <w:style w:type="paragraph" w:customStyle="1" w:styleId="PNNLSubtitle">
    <w:name w:val="PNNL_Subtitle"/>
    <w:basedOn w:val="Normal"/>
    <w:qFormat/>
    <w:rsid w:val="00A445C0"/>
    <w:pPr>
      <w:tabs>
        <w:tab w:val="clear" w:pos="360"/>
        <w:tab w:val="clear" w:pos="720"/>
        <w:tab w:val="clear" w:pos="1080"/>
        <w:tab w:val="left" w:pos="2700"/>
      </w:tabs>
      <w:spacing w:after="360"/>
    </w:pPr>
    <w:rPr>
      <w:rFonts w:ascii="Arial" w:eastAsia="MS Mincho" w:hAnsi="Arial"/>
      <w:sz w:val="48"/>
      <w:szCs w:val="24"/>
    </w:rPr>
  </w:style>
  <w:style w:type="paragraph" w:customStyle="1" w:styleId="wherestatement">
    <w:name w:val="where statement"/>
    <w:basedOn w:val="Normal"/>
    <w:qFormat/>
    <w:rsid w:val="00F027F7"/>
    <w:pPr>
      <w:tabs>
        <w:tab w:val="clear" w:pos="360"/>
        <w:tab w:val="clear" w:pos="720"/>
        <w:tab w:val="clear" w:pos="1080"/>
        <w:tab w:val="right" w:pos="1530"/>
        <w:tab w:val="left" w:pos="1710"/>
        <w:tab w:val="left" w:pos="2070"/>
      </w:tabs>
      <w:ind w:left="2074" w:hanging="2074"/>
    </w:pPr>
  </w:style>
  <w:style w:type="paragraph" w:styleId="Revision">
    <w:name w:val="Revision"/>
    <w:hidden/>
    <w:uiPriority w:val="99"/>
    <w:semiHidden/>
    <w:rsid w:val="0052334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4.png"/><Relationship Id="rId21" Type="http://schemas.openxmlformats.org/officeDocument/2006/relationships/footer" Target="footer5.xml"/><Relationship Id="rId22" Type="http://schemas.openxmlformats.org/officeDocument/2006/relationships/header" Target="header6.xml"/><Relationship Id="rId23" Type="http://schemas.openxmlformats.org/officeDocument/2006/relationships/footer" Target="footer6.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4.xml"/><Relationship Id="rId16" Type="http://schemas.openxmlformats.org/officeDocument/2006/relationships/footer" Target="footer3.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1" Type="http://schemas.openxmlformats.org/officeDocument/2006/relationships/hyperlink" Target="http://en.wikipedia.org/wiki/IEEE_802.1Q" TargetMode="External"/><Relationship Id="rId2" Type="http://schemas.openxmlformats.org/officeDocument/2006/relationships/hyperlink" Target="http://www.iana.org/assignments/protocol-numbers" TargetMode="External"/><Relationship Id="rId3" Type="http://schemas.openxmlformats.org/officeDocument/2006/relationships/hyperlink" Target="http://www.iana.org/assignments/protocol-number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3p012\Application%20Data\Microsoft\Templates\Report%20Templates\PNNL_Report_Template_200902_OUO.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C3243689-2178-E745-B000-534DFC1D7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\Documents and Settings\d3p012\Application Data\Microsoft\Templates\Report Templates\PNNL_Report_Template_200902_OUO.dot</Template>
  <TotalTime>1</TotalTime>
  <Pages>34</Pages>
  <Words>7661</Words>
  <Characters>43670</Characters>
  <Application>Microsoft Macintosh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Enterprise Network Sensor Improvement Project (ENSIP)</vt:lpstr>
    </vt:vector>
  </TitlesOfParts>
  <Company>Pacific Northwest Versions panel</Company>
  <LinksUpToDate>false</LinksUpToDate>
  <CharactersWithSpaces>51229</CharactersWithSpaces>
  <SharedDoc>false</SharedDoc>
  <HLinks>
    <vt:vector size="288" baseType="variant">
      <vt:variant>
        <vt:i4>1507424</vt:i4>
      </vt:variant>
      <vt:variant>
        <vt:i4>231</vt:i4>
      </vt:variant>
      <vt:variant>
        <vt:i4>0</vt:i4>
      </vt:variant>
      <vt:variant>
        <vt:i4>5</vt:i4>
      </vt:variant>
      <vt:variant>
        <vt:lpwstr/>
      </vt:variant>
      <vt:variant>
        <vt:lpwstr>_Hexadecimal_Notation</vt:lpwstr>
      </vt:variant>
      <vt:variant>
        <vt:i4>1507424</vt:i4>
      </vt:variant>
      <vt:variant>
        <vt:i4>228</vt:i4>
      </vt:variant>
      <vt:variant>
        <vt:i4>0</vt:i4>
      </vt:variant>
      <vt:variant>
        <vt:i4>5</vt:i4>
      </vt:variant>
      <vt:variant>
        <vt:lpwstr/>
      </vt:variant>
      <vt:variant>
        <vt:lpwstr>_Hexadecimal_Notation</vt:lpwstr>
      </vt:variant>
      <vt:variant>
        <vt:i4>1507424</vt:i4>
      </vt:variant>
      <vt:variant>
        <vt:i4>225</vt:i4>
      </vt:variant>
      <vt:variant>
        <vt:i4>0</vt:i4>
      </vt:variant>
      <vt:variant>
        <vt:i4>5</vt:i4>
      </vt:variant>
      <vt:variant>
        <vt:lpwstr/>
      </vt:variant>
      <vt:variant>
        <vt:lpwstr>_Hexadecimal_Notation</vt:lpwstr>
      </vt:variant>
      <vt:variant>
        <vt:i4>1507424</vt:i4>
      </vt:variant>
      <vt:variant>
        <vt:i4>222</vt:i4>
      </vt:variant>
      <vt:variant>
        <vt:i4>0</vt:i4>
      </vt:variant>
      <vt:variant>
        <vt:i4>5</vt:i4>
      </vt:variant>
      <vt:variant>
        <vt:lpwstr/>
      </vt:variant>
      <vt:variant>
        <vt:lpwstr>_Hexadecimal_Notation</vt:lpwstr>
      </vt:variant>
      <vt:variant>
        <vt:i4>655436</vt:i4>
      </vt:variant>
      <vt:variant>
        <vt:i4>219</vt:i4>
      </vt:variant>
      <vt:variant>
        <vt:i4>0</vt:i4>
      </vt:variant>
      <vt:variant>
        <vt:i4>5</vt:i4>
      </vt:variant>
      <vt:variant>
        <vt:lpwstr/>
      </vt:variant>
      <vt:variant>
        <vt:lpwstr>_Octet-coded_Decimal</vt:lpwstr>
      </vt:variant>
      <vt:variant>
        <vt:i4>655436</vt:i4>
      </vt:variant>
      <vt:variant>
        <vt:i4>216</vt:i4>
      </vt:variant>
      <vt:variant>
        <vt:i4>0</vt:i4>
      </vt:variant>
      <vt:variant>
        <vt:i4>5</vt:i4>
      </vt:variant>
      <vt:variant>
        <vt:lpwstr/>
      </vt:variant>
      <vt:variant>
        <vt:lpwstr>_Octet-coded_Decimal</vt:lpwstr>
      </vt:variant>
      <vt:variant>
        <vt:i4>655436</vt:i4>
      </vt:variant>
      <vt:variant>
        <vt:i4>213</vt:i4>
      </vt:variant>
      <vt:variant>
        <vt:i4>0</vt:i4>
      </vt:variant>
      <vt:variant>
        <vt:i4>5</vt:i4>
      </vt:variant>
      <vt:variant>
        <vt:lpwstr/>
      </vt:variant>
      <vt:variant>
        <vt:lpwstr>_Octet-coded_Decimal</vt:lpwstr>
      </vt:variant>
      <vt:variant>
        <vt:i4>655436</vt:i4>
      </vt:variant>
      <vt:variant>
        <vt:i4>210</vt:i4>
      </vt:variant>
      <vt:variant>
        <vt:i4>0</vt:i4>
      </vt:variant>
      <vt:variant>
        <vt:i4>5</vt:i4>
      </vt:variant>
      <vt:variant>
        <vt:lpwstr/>
      </vt:variant>
      <vt:variant>
        <vt:lpwstr>_Octet-coded_Decimal</vt:lpwstr>
      </vt:variant>
      <vt:variant>
        <vt:i4>1507424</vt:i4>
      </vt:variant>
      <vt:variant>
        <vt:i4>207</vt:i4>
      </vt:variant>
      <vt:variant>
        <vt:i4>0</vt:i4>
      </vt:variant>
      <vt:variant>
        <vt:i4>5</vt:i4>
      </vt:variant>
      <vt:variant>
        <vt:lpwstr/>
      </vt:variant>
      <vt:variant>
        <vt:lpwstr>_Hexadecimal_Notation</vt:lpwstr>
      </vt:variant>
      <vt:variant>
        <vt:i4>1507424</vt:i4>
      </vt:variant>
      <vt:variant>
        <vt:i4>204</vt:i4>
      </vt:variant>
      <vt:variant>
        <vt:i4>0</vt:i4>
      </vt:variant>
      <vt:variant>
        <vt:i4>5</vt:i4>
      </vt:variant>
      <vt:variant>
        <vt:lpwstr/>
      </vt:variant>
      <vt:variant>
        <vt:lpwstr>_Hexadecimal_Notation</vt:lpwstr>
      </vt:variant>
      <vt:variant>
        <vt:i4>1507424</vt:i4>
      </vt:variant>
      <vt:variant>
        <vt:i4>201</vt:i4>
      </vt:variant>
      <vt:variant>
        <vt:i4>0</vt:i4>
      </vt:variant>
      <vt:variant>
        <vt:i4>5</vt:i4>
      </vt:variant>
      <vt:variant>
        <vt:lpwstr/>
      </vt:variant>
      <vt:variant>
        <vt:lpwstr>_Hexadecimal_Notation</vt:lpwstr>
      </vt:variant>
      <vt:variant>
        <vt:i4>1507424</vt:i4>
      </vt:variant>
      <vt:variant>
        <vt:i4>198</vt:i4>
      </vt:variant>
      <vt:variant>
        <vt:i4>0</vt:i4>
      </vt:variant>
      <vt:variant>
        <vt:i4>5</vt:i4>
      </vt:variant>
      <vt:variant>
        <vt:lpwstr/>
      </vt:variant>
      <vt:variant>
        <vt:lpwstr>_Hexadecimal_Notation</vt:lpwstr>
      </vt:variant>
      <vt:variant>
        <vt:i4>655436</vt:i4>
      </vt:variant>
      <vt:variant>
        <vt:i4>195</vt:i4>
      </vt:variant>
      <vt:variant>
        <vt:i4>0</vt:i4>
      </vt:variant>
      <vt:variant>
        <vt:i4>5</vt:i4>
      </vt:variant>
      <vt:variant>
        <vt:lpwstr/>
      </vt:variant>
      <vt:variant>
        <vt:lpwstr>_Octet-coded_Decimal</vt:lpwstr>
      </vt:variant>
      <vt:variant>
        <vt:i4>655436</vt:i4>
      </vt:variant>
      <vt:variant>
        <vt:i4>192</vt:i4>
      </vt:variant>
      <vt:variant>
        <vt:i4>0</vt:i4>
      </vt:variant>
      <vt:variant>
        <vt:i4>5</vt:i4>
      </vt:variant>
      <vt:variant>
        <vt:lpwstr/>
      </vt:variant>
      <vt:variant>
        <vt:lpwstr>_Octet-coded_Decimal</vt:lpwstr>
      </vt:variant>
      <vt:variant>
        <vt:i4>655436</vt:i4>
      </vt:variant>
      <vt:variant>
        <vt:i4>189</vt:i4>
      </vt:variant>
      <vt:variant>
        <vt:i4>0</vt:i4>
      </vt:variant>
      <vt:variant>
        <vt:i4>5</vt:i4>
      </vt:variant>
      <vt:variant>
        <vt:lpwstr/>
      </vt:variant>
      <vt:variant>
        <vt:lpwstr>_Octet-coded_Decimal</vt:lpwstr>
      </vt:variant>
      <vt:variant>
        <vt:i4>655436</vt:i4>
      </vt:variant>
      <vt:variant>
        <vt:i4>186</vt:i4>
      </vt:variant>
      <vt:variant>
        <vt:i4>0</vt:i4>
      </vt:variant>
      <vt:variant>
        <vt:i4>5</vt:i4>
      </vt:variant>
      <vt:variant>
        <vt:lpwstr/>
      </vt:variant>
      <vt:variant>
        <vt:lpwstr>_Octet-coded_Decimal</vt:lpwstr>
      </vt:variant>
      <vt:variant>
        <vt:i4>1114112</vt:i4>
      </vt:variant>
      <vt:variant>
        <vt:i4>158</vt:i4>
      </vt:variant>
      <vt:variant>
        <vt:i4>0</vt:i4>
      </vt:variant>
      <vt:variant>
        <vt:i4>5</vt:i4>
      </vt:variant>
      <vt:variant>
        <vt:lpwstr/>
      </vt:variant>
      <vt:variant>
        <vt:lpwstr>_Toc444248682</vt:lpwstr>
      </vt:variant>
      <vt:variant>
        <vt:i4>1114115</vt:i4>
      </vt:variant>
      <vt:variant>
        <vt:i4>152</vt:i4>
      </vt:variant>
      <vt:variant>
        <vt:i4>0</vt:i4>
      </vt:variant>
      <vt:variant>
        <vt:i4>5</vt:i4>
      </vt:variant>
      <vt:variant>
        <vt:lpwstr/>
      </vt:variant>
      <vt:variant>
        <vt:lpwstr>_Toc444248681</vt:lpwstr>
      </vt:variant>
      <vt:variant>
        <vt:i4>1114114</vt:i4>
      </vt:variant>
      <vt:variant>
        <vt:i4>146</vt:i4>
      </vt:variant>
      <vt:variant>
        <vt:i4>0</vt:i4>
      </vt:variant>
      <vt:variant>
        <vt:i4>5</vt:i4>
      </vt:variant>
      <vt:variant>
        <vt:lpwstr/>
      </vt:variant>
      <vt:variant>
        <vt:lpwstr>_Toc444248680</vt:lpwstr>
      </vt:variant>
      <vt:variant>
        <vt:i4>1966091</vt:i4>
      </vt:variant>
      <vt:variant>
        <vt:i4>137</vt:i4>
      </vt:variant>
      <vt:variant>
        <vt:i4>0</vt:i4>
      </vt:variant>
      <vt:variant>
        <vt:i4>5</vt:i4>
      </vt:variant>
      <vt:variant>
        <vt:lpwstr/>
      </vt:variant>
      <vt:variant>
        <vt:lpwstr>_Toc444248679</vt:lpwstr>
      </vt:variant>
      <vt:variant>
        <vt:i4>1966090</vt:i4>
      </vt:variant>
      <vt:variant>
        <vt:i4>131</vt:i4>
      </vt:variant>
      <vt:variant>
        <vt:i4>0</vt:i4>
      </vt:variant>
      <vt:variant>
        <vt:i4>5</vt:i4>
      </vt:variant>
      <vt:variant>
        <vt:lpwstr/>
      </vt:variant>
      <vt:variant>
        <vt:lpwstr>_Toc444248678</vt:lpwstr>
      </vt:variant>
      <vt:variant>
        <vt:i4>1966085</vt:i4>
      </vt:variant>
      <vt:variant>
        <vt:i4>122</vt:i4>
      </vt:variant>
      <vt:variant>
        <vt:i4>0</vt:i4>
      </vt:variant>
      <vt:variant>
        <vt:i4>5</vt:i4>
      </vt:variant>
      <vt:variant>
        <vt:lpwstr/>
      </vt:variant>
      <vt:variant>
        <vt:lpwstr>_Toc444248677</vt:lpwstr>
      </vt:variant>
      <vt:variant>
        <vt:i4>1966084</vt:i4>
      </vt:variant>
      <vt:variant>
        <vt:i4>116</vt:i4>
      </vt:variant>
      <vt:variant>
        <vt:i4>0</vt:i4>
      </vt:variant>
      <vt:variant>
        <vt:i4>5</vt:i4>
      </vt:variant>
      <vt:variant>
        <vt:lpwstr/>
      </vt:variant>
      <vt:variant>
        <vt:lpwstr>_Toc444248676</vt:lpwstr>
      </vt:variant>
      <vt:variant>
        <vt:i4>1966087</vt:i4>
      </vt:variant>
      <vt:variant>
        <vt:i4>110</vt:i4>
      </vt:variant>
      <vt:variant>
        <vt:i4>0</vt:i4>
      </vt:variant>
      <vt:variant>
        <vt:i4>5</vt:i4>
      </vt:variant>
      <vt:variant>
        <vt:lpwstr/>
      </vt:variant>
      <vt:variant>
        <vt:lpwstr>_Toc444248675</vt:lpwstr>
      </vt:variant>
      <vt:variant>
        <vt:i4>1966086</vt:i4>
      </vt:variant>
      <vt:variant>
        <vt:i4>104</vt:i4>
      </vt:variant>
      <vt:variant>
        <vt:i4>0</vt:i4>
      </vt:variant>
      <vt:variant>
        <vt:i4>5</vt:i4>
      </vt:variant>
      <vt:variant>
        <vt:lpwstr/>
      </vt:variant>
      <vt:variant>
        <vt:lpwstr>_Toc444248674</vt:lpwstr>
      </vt:variant>
      <vt:variant>
        <vt:i4>1966081</vt:i4>
      </vt:variant>
      <vt:variant>
        <vt:i4>98</vt:i4>
      </vt:variant>
      <vt:variant>
        <vt:i4>0</vt:i4>
      </vt:variant>
      <vt:variant>
        <vt:i4>5</vt:i4>
      </vt:variant>
      <vt:variant>
        <vt:lpwstr/>
      </vt:variant>
      <vt:variant>
        <vt:lpwstr>_Toc444248673</vt:lpwstr>
      </vt:variant>
      <vt:variant>
        <vt:i4>1966080</vt:i4>
      </vt:variant>
      <vt:variant>
        <vt:i4>92</vt:i4>
      </vt:variant>
      <vt:variant>
        <vt:i4>0</vt:i4>
      </vt:variant>
      <vt:variant>
        <vt:i4>5</vt:i4>
      </vt:variant>
      <vt:variant>
        <vt:lpwstr/>
      </vt:variant>
      <vt:variant>
        <vt:lpwstr>_Toc444248672</vt:lpwstr>
      </vt:variant>
      <vt:variant>
        <vt:i4>1966083</vt:i4>
      </vt:variant>
      <vt:variant>
        <vt:i4>86</vt:i4>
      </vt:variant>
      <vt:variant>
        <vt:i4>0</vt:i4>
      </vt:variant>
      <vt:variant>
        <vt:i4>5</vt:i4>
      </vt:variant>
      <vt:variant>
        <vt:lpwstr/>
      </vt:variant>
      <vt:variant>
        <vt:lpwstr>_Toc444248671</vt:lpwstr>
      </vt:variant>
      <vt:variant>
        <vt:i4>1966082</vt:i4>
      </vt:variant>
      <vt:variant>
        <vt:i4>80</vt:i4>
      </vt:variant>
      <vt:variant>
        <vt:i4>0</vt:i4>
      </vt:variant>
      <vt:variant>
        <vt:i4>5</vt:i4>
      </vt:variant>
      <vt:variant>
        <vt:lpwstr/>
      </vt:variant>
      <vt:variant>
        <vt:lpwstr>_Toc444248670</vt:lpwstr>
      </vt:variant>
      <vt:variant>
        <vt:i4>2031627</vt:i4>
      </vt:variant>
      <vt:variant>
        <vt:i4>74</vt:i4>
      </vt:variant>
      <vt:variant>
        <vt:i4>0</vt:i4>
      </vt:variant>
      <vt:variant>
        <vt:i4>5</vt:i4>
      </vt:variant>
      <vt:variant>
        <vt:lpwstr/>
      </vt:variant>
      <vt:variant>
        <vt:lpwstr>_Toc444248669</vt:lpwstr>
      </vt:variant>
      <vt:variant>
        <vt:i4>2031626</vt:i4>
      </vt:variant>
      <vt:variant>
        <vt:i4>68</vt:i4>
      </vt:variant>
      <vt:variant>
        <vt:i4>0</vt:i4>
      </vt:variant>
      <vt:variant>
        <vt:i4>5</vt:i4>
      </vt:variant>
      <vt:variant>
        <vt:lpwstr/>
      </vt:variant>
      <vt:variant>
        <vt:lpwstr>_Toc444248668</vt:lpwstr>
      </vt:variant>
      <vt:variant>
        <vt:i4>2031621</vt:i4>
      </vt:variant>
      <vt:variant>
        <vt:i4>62</vt:i4>
      </vt:variant>
      <vt:variant>
        <vt:i4>0</vt:i4>
      </vt:variant>
      <vt:variant>
        <vt:i4>5</vt:i4>
      </vt:variant>
      <vt:variant>
        <vt:lpwstr/>
      </vt:variant>
      <vt:variant>
        <vt:lpwstr>_Toc444248667</vt:lpwstr>
      </vt:variant>
      <vt:variant>
        <vt:i4>2031620</vt:i4>
      </vt:variant>
      <vt:variant>
        <vt:i4>56</vt:i4>
      </vt:variant>
      <vt:variant>
        <vt:i4>0</vt:i4>
      </vt:variant>
      <vt:variant>
        <vt:i4>5</vt:i4>
      </vt:variant>
      <vt:variant>
        <vt:lpwstr/>
      </vt:variant>
      <vt:variant>
        <vt:lpwstr>_Toc444248666</vt:lpwstr>
      </vt:variant>
      <vt:variant>
        <vt:i4>2031623</vt:i4>
      </vt:variant>
      <vt:variant>
        <vt:i4>50</vt:i4>
      </vt:variant>
      <vt:variant>
        <vt:i4>0</vt:i4>
      </vt:variant>
      <vt:variant>
        <vt:i4>5</vt:i4>
      </vt:variant>
      <vt:variant>
        <vt:lpwstr/>
      </vt:variant>
      <vt:variant>
        <vt:lpwstr>_Toc444248665</vt:lpwstr>
      </vt:variant>
      <vt:variant>
        <vt:i4>2031622</vt:i4>
      </vt:variant>
      <vt:variant>
        <vt:i4>44</vt:i4>
      </vt:variant>
      <vt:variant>
        <vt:i4>0</vt:i4>
      </vt:variant>
      <vt:variant>
        <vt:i4>5</vt:i4>
      </vt:variant>
      <vt:variant>
        <vt:lpwstr/>
      </vt:variant>
      <vt:variant>
        <vt:lpwstr>_Toc444248664</vt:lpwstr>
      </vt:variant>
      <vt:variant>
        <vt:i4>2031617</vt:i4>
      </vt:variant>
      <vt:variant>
        <vt:i4>38</vt:i4>
      </vt:variant>
      <vt:variant>
        <vt:i4>0</vt:i4>
      </vt:variant>
      <vt:variant>
        <vt:i4>5</vt:i4>
      </vt:variant>
      <vt:variant>
        <vt:lpwstr/>
      </vt:variant>
      <vt:variant>
        <vt:lpwstr>_Toc444248663</vt:lpwstr>
      </vt:variant>
      <vt:variant>
        <vt:i4>2031616</vt:i4>
      </vt:variant>
      <vt:variant>
        <vt:i4>32</vt:i4>
      </vt:variant>
      <vt:variant>
        <vt:i4>0</vt:i4>
      </vt:variant>
      <vt:variant>
        <vt:i4>5</vt:i4>
      </vt:variant>
      <vt:variant>
        <vt:lpwstr/>
      </vt:variant>
      <vt:variant>
        <vt:lpwstr>_Toc444248662</vt:lpwstr>
      </vt:variant>
      <vt:variant>
        <vt:i4>2031619</vt:i4>
      </vt:variant>
      <vt:variant>
        <vt:i4>26</vt:i4>
      </vt:variant>
      <vt:variant>
        <vt:i4>0</vt:i4>
      </vt:variant>
      <vt:variant>
        <vt:i4>5</vt:i4>
      </vt:variant>
      <vt:variant>
        <vt:lpwstr/>
      </vt:variant>
      <vt:variant>
        <vt:lpwstr>_Toc444248661</vt:lpwstr>
      </vt:variant>
      <vt:variant>
        <vt:i4>2031618</vt:i4>
      </vt:variant>
      <vt:variant>
        <vt:i4>20</vt:i4>
      </vt:variant>
      <vt:variant>
        <vt:i4>0</vt:i4>
      </vt:variant>
      <vt:variant>
        <vt:i4>5</vt:i4>
      </vt:variant>
      <vt:variant>
        <vt:lpwstr/>
      </vt:variant>
      <vt:variant>
        <vt:lpwstr>_Toc444248660</vt:lpwstr>
      </vt:variant>
      <vt:variant>
        <vt:i4>1835019</vt:i4>
      </vt:variant>
      <vt:variant>
        <vt:i4>14</vt:i4>
      </vt:variant>
      <vt:variant>
        <vt:i4>0</vt:i4>
      </vt:variant>
      <vt:variant>
        <vt:i4>5</vt:i4>
      </vt:variant>
      <vt:variant>
        <vt:lpwstr/>
      </vt:variant>
      <vt:variant>
        <vt:lpwstr>_Toc444248659</vt:lpwstr>
      </vt:variant>
      <vt:variant>
        <vt:i4>589834</vt:i4>
      </vt:variant>
      <vt:variant>
        <vt:i4>12</vt:i4>
      </vt:variant>
      <vt:variant>
        <vt:i4>0</vt:i4>
      </vt:variant>
      <vt:variant>
        <vt:i4>5</vt:i4>
      </vt:variant>
      <vt:variant>
        <vt:lpwstr>http://www.iana.org/assignments/protocol-numbers</vt:lpwstr>
      </vt:variant>
      <vt:variant>
        <vt:lpwstr/>
      </vt:variant>
      <vt:variant>
        <vt:i4>589834</vt:i4>
      </vt:variant>
      <vt:variant>
        <vt:i4>9</vt:i4>
      </vt:variant>
      <vt:variant>
        <vt:i4>0</vt:i4>
      </vt:variant>
      <vt:variant>
        <vt:i4>5</vt:i4>
      </vt:variant>
      <vt:variant>
        <vt:lpwstr>http://www.iana.org/assignments/protocol-numbers</vt:lpwstr>
      </vt:variant>
      <vt:variant>
        <vt:lpwstr/>
      </vt:variant>
      <vt:variant>
        <vt:i4>2293774</vt:i4>
      </vt:variant>
      <vt:variant>
        <vt:i4>6</vt:i4>
      </vt:variant>
      <vt:variant>
        <vt:i4>0</vt:i4>
      </vt:variant>
      <vt:variant>
        <vt:i4>5</vt:i4>
      </vt:variant>
      <vt:variant>
        <vt:lpwstr>http://en.wikipedia.org/wiki/IEEE_802.1Q</vt:lpwstr>
      </vt:variant>
      <vt:variant>
        <vt:lpwstr/>
      </vt:variant>
      <vt:variant>
        <vt:i4>7077991</vt:i4>
      </vt:variant>
      <vt:variant>
        <vt:i4>3</vt:i4>
      </vt:variant>
      <vt:variant>
        <vt:i4>0</vt:i4>
      </vt:variant>
      <vt:variant>
        <vt:i4>5</vt:i4>
      </vt:variant>
      <vt:variant>
        <vt:lpwstr/>
      </vt:variant>
      <vt:variant>
        <vt:lpwstr>Processing</vt:lpwstr>
      </vt:variant>
      <vt:variant>
        <vt:i4>1638410</vt:i4>
      </vt:variant>
      <vt:variant>
        <vt:i4>0</vt:i4>
      </vt:variant>
      <vt:variant>
        <vt:i4>0</vt:i4>
      </vt:variant>
      <vt:variant>
        <vt:i4>5</vt:i4>
      </vt:variant>
      <vt:variant>
        <vt:lpwstr>http://aa.usno.navy.mil/faq/docs/UT.html</vt:lpwstr>
      </vt:variant>
      <vt:variant>
        <vt:lpwstr/>
      </vt:variant>
      <vt:variant>
        <vt:i4>8060986</vt:i4>
      </vt:variant>
      <vt:variant>
        <vt:i4>2252</vt:i4>
      </vt:variant>
      <vt:variant>
        <vt:i4>1027</vt:i4>
      </vt:variant>
      <vt:variant>
        <vt:i4>1</vt:i4>
      </vt:variant>
      <vt:variant>
        <vt:lpwstr>disclaimers-standard no limits</vt:lpwstr>
      </vt:variant>
      <vt:variant>
        <vt:lpwstr/>
      </vt:variant>
      <vt:variant>
        <vt:i4>1835009</vt:i4>
      </vt:variant>
      <vt:variant>
        <vt:i4>14444</vt:i4>
      </vt:variant>
      <vt:variant>
        <vt:i4>1025</vt:i4>
      </vt:variant>
      <vt:variant>
        <vt:i4>1</vt:i4>
      </vt:variant>
      <vt:variant>
        <vt:lpwstr>PacketParserStateMachine</vt:lpwstr>
      </vt:variant>
      <vt:variant>
        <vt:lpwstr/>
      </vt:variant>
      <vt:variant>
        <vt:i4>1572965</vt:i4>
      </vt:variant>
      <vt:variant>
        <vt:i4>46066</vt:i4>
      </vt:variant>
      <vt:variant>
        <vt:i4>1026</vt:i4>
      </vt:variant>
      <vt:variant>
        <vt:i4>1</vt:i4>
      </vt:variant>
      <vt:variant>
        <vt:lpwstr>TunnelDiagram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Enterprise Network Sensor Improvement Project (ENSIP)</dc:title>
  <dc:subject/>
  <dc:creator>Staff</dc:creator>
  <cp:keywords/>
  <cp:lastModifiedBy>Darren Curtis</cp:lastModifiedBy>
  <cp:revision>3</cp:revision>
  <cp:lastPrinted>2017-02-01T19:42:00Z</cp:lastPrinted>
  <dcterms:created xsi:type="dcterms:W3CDTF">2017-02-01T19:42:00Z</dcterms:created>
  <dcterms:modified xsi:type="dcterms:W3CDTF">2017-02-01T19:43:00Z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aGuideVersion">
    <vt:lpwstr>05</vt:lpwstr>
  </property>
</Properties>
</file>